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EE4B43" w14:textId="77777777" w:rsidR="009D3EF5" w:rsidRPr="00C67894" w:rsidRDefault="009D3EF5" w:rsidP="00A400DE">
      <w:pPr>
        <w:spacing w:before="60" w:after="60"/>
        <w:ind w:right="-90"/>
        <w:jc w:val="center"/>
        <w:rPr>
          <w:rFonts w:eastAsia="Times New Roman" w:cs="Times New Roman"/>
          <w:b/>
          <w:bCs/>
          <w:color w:val="000000"/>
          <w:sz w:val="32"/>
          <w:szCs w:val="32"/>
        </w:rPr>
      </w:pPr>
      <w:bookmarkStart w:id="0" w:name="_Hlk12278656"/>
      <w:bookmarkEnd w:id="0"/>
      <w:r w:rsidRPr="00C67894">
        <w:rPr>
          <w:rFonts w:eastAsia="Times New Roman" w:cs="Times New Roman"/>
          <w:b/>
          <w:bCs/>
          <w:color w:val="000000"/>
          <w:sz w:val="32"/>
          <w:szCs w:val="32"/>
        </w:rPr>
        <w:t>ĐẠI HỌC QUỐC GIA THÀNH PHỐ HỒ CHÍ MINH</w:t>
      </w:r>
    </w:p>
    <w:p w14:paraId="45CA462C" w14:textId="77777777" w:rsidR="009D3EF5" w:rsidRPr="00206023" w:rsidRDefault="009D3EF5" w:rsidP="00A400DE">
      <w:pPr>
        <w:spacing w:before="60" w:after="60"/>
        <w:ind w:right="-90"/>
        <w:jc w:val="center"/>
        <w:rPr>
          <w:rFonts w:eastAsia="Times New Roman" w:cs="Times New Roman"/>
          <w:sz w:val="24"/>
          <w:szCs w:val="24"/>
        </w:rPr>
      </w:pPr>
      <w:r w:rsidRPr="00206023">
        <w:rPr>
          <w:rFonts w:eastAsia="Times New Roman" w:cs="Times New Roman"/>
          <w:b/>
          <w:bCs/>
          <w:color w:val="000000"/>
          <w:sz w:val="32"/>
          <w:szCs w:val="32"/>
        </w:rPr>
        <w:t>TRƯỜNG ĐẠI HỌC CÔNG NGHỆ THÔNG TIN</w:t>
      </w:r>
    </w:p>
    <w:p w14:paraId="7BF2D122" w14:textId="77777777" w:rsidR="009D3EF5" w:rsidRPr="00206023" w:rsidRDefault="009D3EF5" w:rsidP="00A400DE">
      <w:pPr>
        <w:spacing w:before="60" w:after="60"/>
        <w:ind w:right="-90"/>
        <w:jc w:val="center"/>
        <w:rPr>
          <w:rFonts w:eastAsia="Times New Roman" w:cs="Times New Roman"/>
          <w:sz w:val="24"/>
          <w:szCs w:val="24"/>
        </w:rPr>
      </w:pPr>
      <w:r w:rsidRPr="00206023">
        <w:rPr>
          <w:rFonts w:eastAsia="Times New Roman" w:cs="Times New Roman"/>
          <w:b/>
          <w:bCs/>
          <w:color w:val="000000"/>
          <w:sz w:val="32"/>
          <w:szCs w:val="32"/>
        </w:rPr>
        <w:t>KHOA MẠNG MÁY TÍNH VÀ TRUYỀN THÔNG</w:t>
      </w:r>
    </w:p>
    <w:p w14:paraId="2D4E0CAC" w14:textId="77777777" w:rsidR="009D3EF5" w:rsidRPr="00206023" w:rsidRDefault="009D3EF5" w:rsidP="00A400DE">
      <w:pPr>
        <w:spacing w:before="60" w:after="60"/>
        <w:ind w:right="-90"/>
        <w:jc w:val="center"/>
        <w:rPr>
          <w:rFonts w:cs="Times New Roman"/>
        </w:rPr>
      </w:pPr>
    </w:p>
    <w:p w14:paraId="5949CAB8" w14:textId="0B25C8AD" w:rsidR="009D3EF5" w:rsidRPr="00206023" w:rsidRDefault="009D3EF5" w:rsidP="0068196A">
      <w:pPr>
        <w:spacing w:before="60" w:after="60"/>
        <w:ind w:right="-90"/>
        <w:jc w:val="center"/>
        <w:rPr>
          <w:rFonts w:cs="Times New Roman"/>
        </w:rPr>
      </w:pPr>
      <w:r w:rsidRPr="00206023">
        <w:rPr>
          <w:rFonts w:cs="Times New Roman"/>
          <w:noProof/>
        </w:rPr>
        <w:drawing>
          <wp:inline distT="0" distB="0" distL="0" distR="0" wp14:anchorId="6057DBCB" wp14:editId="2597D7CF">
            <wp:extent cx="1613515" cy="1333500"/>
            <wp:effectExtent l="0" t="0" r="6350" b="0"/>
            <wp:docPr id="1" name="Picture 1" descr="https://tuoitre.uit.edu.vn/wp-content/uploads/2015/07/logo-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oitre.uit.edu.vn/wp-content/uploads/2015/07/logo-ui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2088" cy="1373643"/>
                    </a:xfrm>
                    <a:prstGeom prst="rect">
                      <a:avLst/>
                    </a:prstGeom>
                    <a:noFill/>
                    <a:ln>
                      <a:noFill/>
                    </a:ln>
                  </pic:spPr>
                </pic:pic>
              </a:graphicData>
            </a:graphic>
          </wp:inline>
        </w:drawing>
      </w:r>
    </w:p>
    <w:p w14:paraId="464B8616" w14:textId="1FB4968A" w:rsidR="009D3EF5" w:rsidRPr="00206023" w:rsidRDefault="009D3EF5" w:rsidP="00A400DE">
      <w:pPr>
        <w:spacing w:before="60" w:after="60"/>
        <w:ind w:right="-90"/>
        <w:jc w:val="center"/>
        <w:rPr>
          <w:rFonts w:cs="Times New Roman"/>
          <w:b/>
          <w:sz w:val="56"/>
          <w:szCs w:val="56"/>
        </w:rPr>
      </w:pPr>
      <w:r w:rsidRPr="00206023">
        <w:rPr>
          <w:rFonts w:cs="Times New Roman"/>
          <w:b/>
          <w:sz w:val="56"/>
          <w:szCs w:val="56"/>
        </w:rPr>
        <w:t xml:space="preserve">Đồ án chuyên ngành </w:t>
      </w:r>
    </w:p>
    <w:p w14:paraId="5A63E450" w14:textId="77777777" w:rsidR="009D3EF5" w:rsidRPr="00206023" w:rsidRDefault="009D3EF5" w:rsidP="00A400DE">
      <w:pPr>
        <w:spacing w:before="60" w:after="60"/>
        <w:ind w:right="-90"/>
        <w:jc w:val="center"/>
        <w:rPr>
          <w:rFonts w:cs="Times New Roman"/>
          <w:b/>
          <w:sz w:val="36"/>
          <w:szCs w:val="36"/>
          <w:u w:val="single"/>
        </w:rPr>
      </w:pPr>
      <w:r w:rsidRPr="00206023">
        <w:rPr>
          <w:rFonts w:cs="Times New Roman"/>
          <w:b/>
          <w:sz w:val="36"/>
          <w:szCs w:val="36"/>
          <w:u w:val="single"/>
        </w:rPr>
        <w:t>Đề tài:</w:t>
      </w:r>
    </w:p>
    <w:p w14:paraId="65EA7E80" w14:textId="77777777" w:rsidR="00FB1624" w:rsidRPr="00195A3A" w:rsidRDefault="00FB1624" w:rsidP="00FB1624">
      <w:pPr>
        <w:spacing w:before="60" w:after="60"/>
        <w:ind w:right="-90"/>
        <w:jc w:val="center"/>
        <w:rPr>
          <w:rFonts w:cs="Times New Roman"/>
          <w:b/>
          <w:bCs/>
          <w:color w:val="000000"/>
          <w:sz w:val="44"/>
          <w:szCs w:val="44"/>
        </w:rPr>
      </w:pPr>
      <w:r w:rsidRPr="00195A3A">
        <w:rPr>
          <w:rFonts w:cs="Times New Roman"/>
          <w:b/>
          <w:bCs/>
          <w:color w:val="000000"/>
          <w:sz w:val="44"/>
          <w:szCs w:val="44"/>
        </w:rPr>
        <w:t>A study on detecting and unpacking packed Windows executable files</w:t>
      </w:r>
    </w:p>
    <w:p w14:paraId="01C2B35F" w14:textId="7003CF3C" w:rsidR="009D3EF5" w:rsidRPr="00FB1624" w:rsidRDefault="00FB1624" w:rsidP="00FB1624">
      <w:pPr>
        <w:spacing w:before="60" w:after="60"/>
        <w:ind w:right="-90"/>
        <w:jc w:val="center"/>
        <w:rPr>
          <w:rFonts w:cs="Times New Roman"/>
          <w:b/>
          <w:bCs/>
          <w:color w:val="000000"/>
          <w:sz w:val="32"/>
          <w:szCs w:val="32"/>
        </w:rPr>
      </w:pPr>
      <w:r w:rsidRPr="00FB1624">
        <w:rPr>
          <w:rFonts w:cs="Times New Roman"/>
          <w:b/>
          <w:bCs/>
          <w:color w:val="000000"/>
          <w:sz w:val="32"/>
          <w:szCs w:val="32"/>
        </w:rPr>
        <w:t>Nghiên cứu phương pháp phát hiện và giải nén các tập tin thực thi Windows</w:t>
      </w:r>
    </w:p>
    <w:p w14:paraId="256807C6" w14:textId="77777777" w:rsidR="009D3EF5" w:rsidRPr="00206023" w:rsidRDefault="009D3EF5" w:rsidP="00A400DE">
      <w:pPr>
        <w:spacing w:before="60" w:after="60"/>
        <w:ind w:right="-90"/>
        <w:jc w:val="center"/>
        <w:rPr>
          <w:rFonts w:cs="Times New Roman"/>
          <w:color w:val="000000"/>
          <w:sz w:val="28"/>
          <w:szCs w:val="28"/>
        </w:rPr>
      </w:pPr>
    </w:p>
    <w:p w14:paraId="22FEFC9E" w14:textId="5D322FB9" w:rsidR="009D3EF5" w:rsidRPr="00206023" w:rsidRDefault="009D3EF5" w:rsidP="00A400DE">
      <w:pPr>
        <w:spacing w:before="60" w:after="60"/>
        <w:ind w:right="-90"/>
        <w:rPr>
          <w:rFonts w:cs="Times New Roman"/>
          <w:sz w:val="28"/>
          <w:szCs w:val="28"/>
        </w:rPr>
      </w:pPr>
      <w:r w:rsidRPr="00206023">
        <w:rPr>
          <w:rFonts w:cs="Times New Roman"/>
          <w:sz w:val="28"/>
          <w:szCs w:val="28"/>
        </w:rPr>
        <w:t xml:space="preserve">Giảng viên hướng dẫn: </w:t>
      </w:r>
      <w:r w:rsidR="00FB1624">
        <w:rPr>
          <w:rFonts w:cs="Times New Roman"/>
          <w:sz w:val="28"/>
          <w:szCs w:val="28"/>
        </w:rPr>
        <w:tab/>
      </w:r>
      <w:r w:rsidR="00FB1624">
        <w:rPr>
          <w:rFonts w:cs="Times New Roman"/>
          <w:b/>
          <w:sz w:val="28"/>
          <w:szCs w:val="28"/>
        </w:rPr>
        <w:t>Đỗ Thị Thu Hiền</w:t>
      </w:r>
    </w:p>
    <w:p w14:paraId="2B2E0108" w14:textId="1DEFA2D5" w:rsidR="009D3EF5" w:rsidRPr="00FB1624" w:rsidRDefault="009D3EF5" w:rsidP="00A400DE">
      <w:pPr>
        <w:spacing w:before="60" w:after="60"/>
        <w:ind w:right="-90"/>
        <w:rPr>
          <w:rFonts w:cs="Times New Roman"/>
          <w:b/>
          <w:bCs/>
          <w:sz w:val="28"/>
          <w:szCs w:val="28"/>
        </w:rPr>
      </w:pPr>
      <w:r w:rsidRPr="00206023">
        <w:rPr>
          <w:rFonts w:cs="Times New Roman"/>
          <w:sz w:val="28"/>
          <w:szCs w:val="28"/>
        </w:rPr>
        <w:t xml:space="preserve">Lớp: </w:t>
      </w:r>
      <w:r w:rsidR="00FB1624">
        <w:rPr>
          <w:rFonts w:cs="Times New Roman"/>
          <w:sz w:val="28"/>
          <w:szCs w:val="28"/>
        </w:rPr>
        <w:tab/>
      </w:r>
      <w:r w:rsidR="00FB1624">
        <w:rPr>
          <w:rFonts w:cs="Times New Roman"/>
          <w:sz w:val="28"/>
          <w:szCs w:val="28"/>
        </w:rPr>
        <w:tab/>
      </w:r>
      <w:r w:rsidR="00FB1624">
        <w:rPr>
          <w:rFonts w:cs="Times New Roman"/>
          <w:sz w:val="28"/>
          <w:szCs w:val="28"/>
        </w:rPr>
        <w:tab/>
      </w:r>
      <w:r w:rsidR="00FB1624">
        <w:rPr>
          <w:rFonts w:cs="Times New Roman"/>
          <w:sz w:val="28"/>
          <w:szCs w:val="28"/>
        </w:rPr>
        <w:tab/>
      </w:r>
      <w:r w:rsidR="00FB1624" w:rsidRPr="00FB1624">
        <w:rPr>
          <w:rFonts w:cs="Times New Roman"/>
          <w:b/>
          <w:bCs/>
          <w:sz w:val="28"/>
          <w:szCs w:val="28"/>
        </w:rPr>
        <w:t>NT114.P11.ANTT</w:t>
      </w:r>
    </w:p>
    <w:p w14:paraId="1EEA5C43" w14:textId="59BBBF25" w:rsidR="009D3EF5" w:rsidRDefault="009D3EF5" w:rsidP="00A400DE">
      <w:pPr>
        <w:spacing w:before="60" w:after="60"/>
        <w:ind w:right="-90"/>
        <w:rPr>
          <w:rFonts w:cs="Times New Roman"/>
          <w:b/>
          <w:sz w:val="28"/>
          <w:szCs w:val="28"/>
        </w:rPr>
      </w:pPr>
      <w:r w:rsidRPr="00206023">
        <w:rPr>
          <w:rFonts w:cs="Times New Roman"/>
          <w:sz w:val="28"/>
          <w:szCs w:val="28"/>
        </w:rPr>
        <w:t>Sinh viên thực hiện:</w:t>
      </w:r>
      <w:r w:rsidRPr="00206023">
        <w:rPr>
          <w:rFonts w:cs="Times New Roman"/>
          <w:sz w:val="28"/>
          <w:szCs w:val="28"/>
        </w:rPr>
        <w:tab/>
      </w:r>
      <w:r w:rsidR="00E2361F">
        <w:rPr>
          <w:rFonts w:cs="Times New Roman"/>
          <w:sz w:val="28"/>
          <w:szCs w:val="28"/>
        </w:rPr>
        <w:tab/>
      </w:r>
      <w:r w:rsidR="00FB1624">
        <w:rPr>
          <w:rFonts w:cs="Times New Roman"/>
          <w:b/>
          <w:sz w:val="28"/>
          <w:szCs w:val="28"/>
        </w:rPr>
        <w:t>Trần Lê Minh Ngọc</w:t>
      </w:r>
      <w:r w:rsidRPr="00206023">
        <w:rPr>
          <w:rFonts w:cs="Times New Roman"/>
          <w:b/>
          <w:sz w:val="28"/>
          <w:szCs w:val="28"/>
        </w:rPr>
        <w:t xml:space="preserve"> </w:t>
      </w:r>
      <w:r w:rsidRPr="00206023">
        <w:rPr>
          <w:rFonts w:cs="Times New Roman"/>
          <w:b/>
          <w:sz w:val="28"/>
          <w:szCs w:val="28"/>
        </w:rPr>
        <w:tab/>
      </w:r>
      <w:r w:rsidR="00FB1624">
        <w:rPr>
          <w:rFonts w:cs="Times New Roman"/>
          <w:b/>
          <w:sz w:val="28"/>
          <w:szCs w:val="28"/>
        </w:rPr>
        <w:t>21521195</w:t>
      </w:r>
    </w:p>
    <w:p w14:paraId="00B945DA" w14:textId="12A0CA28" w:rsidR="00FB1624" w:rsidRPr="00FB1624" w:rsidRDefault="00FB1624" w:rsidP="00E2361F">
      <w:pPr>
        <w:spacing w:before="60" w:after="60"/>
        <w:ind w:left="3033" w:right="-90"/>
        <w:rPr>
          <w:rFonts w:cs="Times New Roman"/>
          <w:b/>
          <w:bCs/>
          <w:sz w:val="28"/>
          <w:szCs w:val="28"/>
        </w:rPr>
      </w:pPr>
      <w:r>
        <w:rPr>
          <w:rFonts w:cs="Times New Roman"/>
          <w:b/>
          <w:bCs/>
          <w:sz w:val="28"/>
          <w:szCs w:val="28"/>
        </w:rPr>
        <w:t>Lưu Thị Huỳnh Như</w:t>
      </w:r>
      <w:r>
        <w:rPr>
          <w:rFonts w:cs="Times New Roman"/>
          <w:b/>
          <w:bCs/>
          <w:sz w:val="28"/>
          <w:szCs w:val="28"/>
        </w:rPr>
        <w:tab/>
        <w:t>21521242</w:t>
      </w:r>
    </w:p>
    <w:p w14:paraId="1FE22D57" w14:textId="77777777" w:rsidR="009D3EF5" w:rsidRPr="00206023" w:rsidRDefault="009D3EF5" w:rsidP="00A400DE">
      <w:pPr>
        <w:pStyle w:val="ListParagraph"/>
        <w:spacing w:before="60" w:after="60"/>
        <w:ind w:left="1080" w:right="-90"/>
        <w:rPr>
          <w:rFonts w:cs="Times New Roman"/>
          <w:sz w:val="28"/>
          <w:szCs w:val="28"/>
        </w:rPr>
      </w:pPr>
    </w:p>
    <w:p w14:paraId="0D1804CB" w14:textId="4A4DB9DB" w:rsidR="00E10042" w:rsidRPr="00E2361F" w:rsidRDefault="009D3EF5" w:rsidP="00012808">
      <w:pPr>
        <w:spacing w:before="60" w:after="60"/>
        <w:ind w:right="-90" w:firstLine="0"/>
        <w:jc w:val="right"/>
        <w:rPr>
          <w:rFonts w:cs="Times New Roman"/>
          <w:i/>
          <w:sz w:val="28"/>
          <w:szCs w:val="28"/>
        </w:rPr>
        <w:sectPr w:rsidR="00E10042" w:rsidRPr="00E2361F" w:rsidSect="00E10042">
          <w:headerReference w:type="default" r:id="rId12"/>
          <w:footerReference w:type="default" r:id="rId13"/>
          <w:pgSz w:w="12240" w:h="15840"/>
          <w:pgMar w:top="1440" w:right="990" w:bottom="1350" w:left="1440" w:header="720" w:footer="720" w:gutter="0"/>
          <w:pgNumType w:fmt="lowerRoman"/>
          <w:cols w:space="720"/>
          <w:docGrid w:linePitch="360"/>
        </w:sectPr>
      </w:pPr>
      <w:r w:rsidRPr="00E2361F">
        <w:rPr>
          <w:rFonts w:cs="Times New Roman"/>
          <w:i/>
          <w:sz w:val="28"/>
          <w:szCs w:val="28"/>
        </w:rPr>
        <w:t xml:space="preserve">TP.Hồ Chí Minh, ngày </w:t>
      </w:r>
      <w:r w:rsidR="00A5652A" w:rsidRPr="00E2361F">
        <w:rPr>
          <w:rFonts w:cs="Times New Roman"/>
          <w:i/>
          <w:sz w:val="28"/>
          <w:szCs w:val="28"/>
        </w:rPr>
        <w:t>...</w:t>
      </w:r>
      <w:r w:rsidRPr="00E2361F">
        <w:rPr>
          <w:rFonts w:cs="Times New Roman"/>
          <w:i/>
          <w:sz w:val="28"/>
          <w:szCs w:val="28"/>
        </w:rPr>
        <w:t xml:space="preserve"> tháng </w:t>
      </w:r>
      <w:r w:rsidR="00A5652A" w:rsidRPr="00E2361F">
        <w:rPr>
          <w:rFonts w:cs="Times New Roman"/>
          <w:i/>
          <w:sz w:val="28"/>
          <w:szCs w:val="28"/>
        </w:rPr>
        <w:t>...</w:t>
      </w:r>
      <w:r w:rsidRPr="00E2361F">
        <w:rPr>
          <w:rFonts w:cs="Times New Roman"/>
          <w:i/>
          <w:sz w:val="28"/>
          <w:szCs w:val="28"/>
        </w:rPr>
        <w:t xml:space="preserve"> năm 20</w:t>
      </w:r>
      <w:r w:rsidR="00FB1624" w:rsidRPr="00E2361F">
        <w:rPr>
          <w:rFonts w:cs="Times New Roman"/>
          <w:i/>
          <w:sz w:val="28"/>
          <w:szCs w:val="28"/>
        </w:rPr>
        <w:t>24</w:t>
      </w:r>
    </w:p>
    <w:p w14:paraId="18F313AC" w14:textId="5CDF0736" w:rsidR="009D3EF5" w:rsidRPr="00206023" w:rsidRDefault="009D3EF5" w:rsidP="00A400DE">
      <w:pPr>
        <w:spacing w:before="60" w:after="60"/>
        <w:ind w:right="-90"/>
        <w:jc w:val="center"/>
        <w:rPr>
          <w:rFonts w:eastAsia="Times New Roman" w:cs="Times New Roman"/>
          <w:sz w:val="36"/>
          <w:szCs w:val="36"/>
        </w:rPr>
      </w:pPr>
      <w:r w:rsidRPr="00206023">
        <w:rPr>
          <w:rFonts w:eastAsia="Times New Roman" w:cs="Times New Roman"/>
          <w:b/>
          <w:bCs/>
          <w:color w:val="000000"/>
          <w:sz w:val="36"/>
          <w:szCs w:val="36"/>
        </w:rPr>
        <w:lastRenderedPageBreak/>
        <w:t>NHẬN XÉT TỪ GIẢNG VIÊN</w:t>
      </w:r>
    </w:p>
    <w:p w14:paraId="61985AB6" w14:textId="77777777" w:rsidR="004A3DE2" w:rsidRDefault="009D3EF5" w:rsidP="00012808">
      <w:pPr>
        <w:pStyle w:val="NormalWeb"/>
        <w:spacing w:before="60" w:beforeAutospacing="0" w:after="60" w:afterAutospacing="0" w:line="360" w:lineRule="auto"/>
        <w:ind w:right="-90" w:firstLine="0"/>
        <w:rPr>
          <w:color w:val="000000"/>
          <w:sz w:val="26"/>
          <w:szCs w:val="26"/>
        </w:rPr>
        <w:sectPr w:rsidR="004A3DE2" w:rsidSect="00E10042">
          <w:footerReference w:type="default" r:id="rId14"/>
          <w:pgSz w:w="12240" w:h="15840"/>
          <w:pgMar w:top="1440" w:right="990" w:bottom="1350" w:left="1440" w:header="720" w:footer="720" w:gutter="0"/>
          <w:pgNumType w:fmt="lowerRoman"/>
          <w:cols w:space="720"/>
          <w:docGrid w:linePitch="360"/>
        </w:sectPr>
      </w:pPr>
      <w:r w:rsidRPr="00206023">
        <w:rPr>
          <w:color w:val="000000"/>
          <w:sz w:val="26"/>
          <w:szCs w:val="26"/>
        </w:rPr>
        <w:t>……………………………………………………………………………………………………………………………………………………………………………………………………………………………………………………………………..……………………………………………………………………………………………..……………………………………………………………………………………………..……………………………………………………………………………………………..……………………………………………………………………………………………..……………………………………………………………………………………………..……………………………………………………………………………………………..……………………………………………………………………………………………..……………………………………………………………………………………………..……………………………………………………………………………………………..……………………………………………………………………………………………..……………………………………………………………………………………………..……………………………………………………………………………………………..……………………………………………………………………………………………..……………………………………………………………………………………………..……………………………………………………………………………………………..……………………………………………………………………………………………..……………………………………………………………………………………………..……………………………………………………………………………………………..……………………………………………………………………………………………..……………………………………………………………………………………………..……………………………………………………………………………………………..……………………………………………………………………………………………..……………………………………………………………………………………………..……………………………………………………………………………………………..……………………………………………………………………</w:t>
      </w:r>
    </w:p>
    <w:bookmarkStart w:id="1" w:name="_Toc187817037" w:displacedByCustomXml="next"/>
    <w:sdt>
      <w:sdtPr>
        <w:rPr>
          <w:rFonts w:eastAsiaTheme="minorHAnsi" w:cstheme="minorBidi"/>
          <w:b w:val="0"/>
          <w:bCs w:val="0"/>
          <w:kern w:val="0"/>
          <w:sz w:val="22"/>
          <w:szCs w:val="22"/>
          <w:lang w:val="vi-VN"/>
        </w:rPr>
        <w:id w:val="429557807"/>
        <w:docPartObj>
          <w:docPartGallery w:val="Table of Contents"/>
          <w:docPartUnique/>
        </w:docPartObj>
      </w:sdtPr>
      <w:sdtEndPr>
        <w:rPr>
          <w:sz w:val="26"/>
        </w:rPr>
      </w:sdtEndPr>
      <w:sdtContent>
        <w:p w14:paraId="694734EA" w14:textId="6F6BA715" w:rsidR="009D3EF5" w:rsidRPr="00206023" w:rsidRDefault="009D3EF5" w:rsidP="004A3DE2">
          <w:pPr>
            <w:pStyle w:val="Heading1"/>
            <w:numPr>
              <w:ilvl w:val="0"/>
              <w:numId w:val="0"/>
            </w:numPr>
          </w:pPr>
          <w:r w:rsidRPr="00206023">
            <w:rPr>
              <w:lang w:val="vi-VN"/>
            </w:rPr>
            <w:t>M</w:t>
          </w:r>
          <w:r w:rsidR="002C4135" w:rsidRPr="00206023">
            <w:t>ỤC LỤC</w:t>
          </w:r>
          <w:bookmarkEnd w:id="1"/>
        </w:p>
        <w:p w14:paraId="4765DF8D" w14:textId="06D8B4BE" w:rsidR="008D13E0" w:rsidRDefault="002603EE">
          <w:pPr>
            <w:pStyle w:val="TOC1"/>
            <w:rPr>
              <w:rFonts w:asciiTheme="minorHAnsi" w:eastAsiaTheme="minorEastAsia" w:hAnsiTheme="minorHAnsi"/>
              <w:noProof/>
              <w:kern w:val="2"/>
              <w:sz w:val="24"/>
              <w:szCs w:val="24"/>
              <w14:ligatures w14:val="standardContextual"/>
            </w:rPr>
          </w:pPr>
          <w:r w:rsidRPr="00206023">
            <w:rPr>
              <w:rFonts w:cs="Times New Roman"/>
            </w:rPr>
            <w:fldChar w:fldCharType="begin"/>
          </w:r>
          <w:r w:rsidRPr="00206023">
            <w:rPr>
              <w:rFonts w:cs="Times New Roman"/>
            </w:rPr>
            <w:instrText xml:space="preserve"> TOC \o "1-4" \h \z \u </w:instrText>
          </w:r>
          <w:r w:rsidRPr="00206023">
            <w:rPr>
              <w:rFonts w:cs="Times New Roman"/>
            </w:rPr>
            <w:fldChar w:fldCharType="separate"/>
          </w:r>
          <w:hyperlink w:anchor="_Toc187817037" w:history="1">
            <w:r w:rsidR="008D13E0" w:rsidRPr="00587542">
              <w:rPr>
                <w:rStyle w:val="Hyperlink"/>
                <w:noProof/>
                <w:lang w:val="vi-VN"/>
              </w:rPr>
              <w:t>M</w:t>
            </w:r>
            <w:r w:rsidR="008D13E0" w:rsidRPr="00587542">
              <w:rPr>
                <w:rStyle w:val="Hyperlink"/>
                <w:noProof/>
              </w:rPr>
              <w:t>ỤC LỤC</w:t>
            </w:r>
            <w:r w:rsidR="008D13E0">
              <w:rPr>
                <w:noProof/>
                <w:webHidden/>
              </w:rPr>
              <w:tab/>
            </w:r>
            <w:r w:rsidR="008D13E0">
              <w:rPr>
                <w:noProof/>
                <w:webHidden/>
              </w:rPr>
              <w:fldChar w:fldCharType="begin"/>
            </w:r>
            <w:r w:rsidR="008D13E0">
              <w:rPr>
                <w:noProof/>
                <w:webHidden/>
              </w:rPr>
              <w:instrText xml:space="preserve"> PAGEREF _Toc187817037 \h </w:instrText>
            </w:r>
            <w:r w:rsidR="008D13E0">
              <w:rPr>
                <w:noProof/>
                <w:webHidden/>
              </w:rPr>
            </w:r>
            <w:r w:rsidR="008D13E0">
              <w:rPr>
                <w:noProof/>
                <w:webHidden/>
              </w:rPr>
              <w:fldChar w:fldCharType="separate"/>
            </w:r>
            <w:r w:rsidR="0052290A">
              <w:rPr>
                <w:noProof/>
                <w:webHidden/>
              </w:rPr>
              <w:t>i</w:t>
            </w:r>
            <w:r w:rsidR="008D13E0">
              <w:rPr>
                <w:noProof/>
                <w:webHidden/>
              </w:rPr>
              <w:fldChar w:fldCharType="end"/>
            </w:r>
          </w:hyperlink>
        </w:p>
        <w:p w14:paraId="2A3DFCF0" w14:textId="231E5E40" w:rsidR="008D13E0" w:rsidRDefault="008D13E0">
          <w:pPr>
            <w:pStyle w:val="TOC1"/>
            <w:rPr>
              <w:rFonts w:asciiTheme="minorHAnsi" w:eastAsiaTheme="minorEastAsia" w:hAnsiTheme="minorHAnsi"/>
              <w:noProof/>
              <w:kern w:val="2"/>
              <w:sz w:val="24"/>
              <w:szCs w:val="24"/>
              <w14:ligatures w14:val="standardContextual"/>
            </w:rPr>
          </w:pPr>
          <w:hyperlink w:anchor="_Toc187817038" w:history="1">
            <w:r w:rsidRPr="00587542">
              <w:rPr>
                <w:rStyle w:val="Hyperlink"/>
                <w:noProof/>
              </w:rPr>
              <w:t>LỜI CẢM ƠN</w:t>
            </w:r>
            <w:r>
              <w:rPr>
                <w:noProof/>
                <w:webHidden/>
              </w:rPr>
              <w:tab/>
            </w:r>
            <w:r>
              <w:rPr>
                <w:noProof/>
                <w:webHidden/>
              </w:rPr>
              <w:fldChar w:fldCharType="begin"/>
            </w:r>
            <w:r>
              <w:rPr>
                <w:noProof/>
                <w:webHidden/>
              </w:rPr>
              <w:instrText xml:space="preserve"> PAGEREF _Toc187817038 \h </w:instrText>
            </w:r>
            <w:r>
              <w:rPr>
                <w:noProof/>
                <w:webHidden/>
              </w:rPr>
            </w:r>
            <w:r>
              <w:rPr>
                <w:noProof/>
                <w:webHidden/>
              </w:rPr>
              <w:fldChar w:fldCharType="separate"/>
            </w:r>
            <w:r w:rsidR="0052290A">
              <w:rPr>
                <w:noProof/>
                <w:webHidden/>
              </w:rPr>
              <w:t>iii</w:t>
            </w:r>
            <w:r>
              <w:rPr>
                <w:noProof/>
                <w:webHidden/>
              </w:rPr>
              <w:fldChar w:fldCharType="end"/>
            </w:r>
          </w:hyperlink>
        </w:p>
        <w:p w14:paraId="271D5F6D" w14:textId="64558064" w:rsidR="008D13E0" w:rsidRDefault="008D13E0">
          <w:pPr>
            <w:pStyle w:val="TOC1"/>
            <w:rPr>
              <w:rFonts w:asciiTheme="minorHAnsi" w:eastAsiaTheme="minorEastAsia" w:hAnsiTheme="minorHAnsi"/>
              <w:noProof/>
              <w:kern w:val="2"/>
              <w:sz w:val="24"/>
              <w:szCs w:val="24"/>
              <w14:ligatures w14:val="standardContextual"/>
            </w:rPr>
          </w:pPr>
          <w:hyperlink w:anchor="_Toc187817039" w:history="1">
            <w:r w:rsidRPr="00587542">
              <w:rPr>
                <w:rStyle w:val="Hyperlink"/>
                <w:noProof/>
              </w:rPr>
              <w:t>DANH MỤC HÌNH VẼ</w:t>
            </w:r>
            <w:r>
              <w:rPr>
                <w:noProof/>
                <w:webHidden/>
              </w:rPr>
              <w:tab/>
            </w:r>
            <w:r>
              <w:rPr>
                <w:noProof/>
                <w:webHidden/>
              </w:rPr>
              <w:fldChar w:fldCharType="begin"/>
            </w:r>
            <w:r>
              <w:rPr>
                <w:noProof/>
                <w:webHidden/>
              </w:rPr>
              <w:instrText xml:space="preserve"> PAGEREF _Toc187817039 \h </w:instrText>
            </w:r>
            <w:r>
              <w:rPr>
                <w:noProof/>
                <w:webHidden/>
              </w:rPr>
            </w:r>
            <w:r>
              <w:rPr>
                <w:noProof/>
                <w:webHidden/>
              </w:rPr>
              <w:fldChar w:fldCharType="separate"/>
            </w:r>
            <w:r w:rsidR="0052290A">
              <w:rPr>
                <w:noProof/>
                <w:webHidden/>
              </w:rPr>
              <w:t>iv</w:t>
            </w:r>
            <w:r>
              <w:rPr>
                <w:noProof/>
                <w:webHidden/>
              </w:rPr>
              <w:fldChar w:fldCharType="end"/>
            </w:r>
          </w:hyperlink>
        </w:p>
        <w:p w14:paraId="2CE2A314" w14:textId="00A052BD" w:rsidR="008D13E0" w:rsidRDefault="008D13E0">
          <w:pPr>
            <w:pStyle w:val="TOC1"/>
            <w:rPr>
              <w:rFonts w:asciiTheme="minorHAnsi" w:eastAsiaTheme="minorEastAsia" w:hAnsiTheme="minorHAnsi"/>
              <w:noProof/>
              <w:kern w:val="2"/>
              <w:sz w:val="24"/>
              <w:szCs w:val="24"/>
              <w14:ligatures w14:val="standardContextual"/>
            </w:rPr>
          </w:pPr>
          <w:hyperlink w:anchor="_Toc187817040" w:history="1">
            <w:r w:rsidRPr="00587542">
              <w:rPr>
                <w:rStyle w:val="Hyperlink"/>
                <w:noProof/>
              </w:rPr>
              <w:t>DANH SÁCH BẢNG</w:t>
            </w:r>
            <w:r>
              <w:rPr>
                <w:noProof/>
                <w:webHidden/>
              </w:rPr>
              <w:tab/>
            </w:r>
            <w:r>
              <w:rPr>
                <w:noProof/>
                <w:webHidden/>
              </w:rPr>
              <w:fldChar w:fldCharType="begin"/>
            </w:r>
            <w:r>
              <w:rPr>
                <w:noProof/>
                <w:webHidden/>
              </w:rPr>
              <w:instrText xml:space="preserve"> PAGEREF _Toc187817040 \h </w:instrText>
            </w:r>
            <w:r>
              <w:rPr>
                <w:noProof/>
                <w:webHidden/>
              </w:rPr>
            </w:r>
            <w:r>
              <w:rPr>
                <w:noProof/>
                <w:webHidden/>
              </w:rPr>
              <w:fldChar w:fldCharType="separate"/>
            </w:r>
            <w:r w:rsidR="0052290A">
              <w:rPr>
                <w:noProof/>
                <w:webHidden/>
              </w:rPr>
              <w:t>viii</w:t>
            </w:r>
            <w:r>
              <w:rPr>
                <w:noProof/>
                <w:webHidden/>
              </w:rPr>
              <w:fldChar w:fldCharType="end"/>
            </w:r>
          </w:hyperlink>
        </w:p>
        <w:p w14:paraId="0D96FEE0" w14:textId="1A194B71" w:rsidR="008D13E0" w:rsidRDefault="008D13E0">
          <w:pPr>
            <w:pStyle w:val="TOC1"/>
            <w:rPr>
              <w:rFonts w:asciiTheme="minorHAnsi" w:eastAsiaTheme="minorEastAsia" w:hAnsiTheme="minorHAnsi"/>
              <w:noProof/>
              <w:kern w:val="2"/>
              <w:sz w:val="24"/>
              <w:szCs w:val="24"/>
              <w14:ligatures w14:val="standardContextual"/>
            </w:rPr>
          </w:pPr>
          <w:hyperlink w:anchor="_Toc187817041" w:history="1">
            <w:r w:rsidRPr="00587542">
              <w:rPr>
                <w:rStyle w:val="Hyperlink"/>
                <w:noProof/>
              </w:rPr>
              <w:t>TÓM TẮT ĐỒ ÁN CHUYÊN NGÀNH</w:t>
            </w:r>
            <w:r>
              <w:rPr>
                <w:noProof/>
                <w:webHidden/>
              </w:rPr>
              <w:tab/>
            </w:r>
            <w:r>
              <w:rPr>
                <w:noProof/>
                <w:webHidden/>
              </w:rPr>
              <w:fldChar w:fldCharType="begin"/>
            </w:r>
            <w:r>
              <w:rPr>
                <w:noProof/>
                <w:webHidden/>
              </w:rPr>
              <w:instrText xml:space="preserve"> PAGEREF _Toc187817041 \h </w:instrText>
            </w:r>
            <w:r>
              <w:rPr>
                <w:noProof/>
                <w:webHidden/>
              </w:rPr>
            </w:r>
            <w:r>
              <w:rPr>
                <w:noProof/>
                <w:webHidden/>
              </w:rPr>
              <w:fldChar w:fldCharType="separate"/>
            </w:r>
            <w:r w:rsidR="0052290A">
              <w:rPr>
                <w:noProof/>
                <w:webHidden/>
              </w:rPr>
              <w:t>1</w:t>
            </w:r>
            <w:r>
              <w:rPr>
                <w:noProof/>
                <w:webHidden/>
              </w:rPr>
              <w:fldChar w:fldCharType="end"/>
            </w:r>
          </w:hyperlink>
        </w:p>
        <w:p w14:paraId="74BC8B39" w14:textId="7983A147" w:rsidR="008D13E0" w:rsidRDefault="008D13E0">
          <w:pPr>
            <w:pStyle w:val="TOC1"/>
            <w:tabs>
              <w:tab w:val="left" w:pos="2200"/>
            </w:tabs>
            <w:rPr>
              <w:rFonts w:asciiTheme="minorHAnsi" w:eastAsiaTheme="minorEastAsia" w:hAnsiTheme="minorHAnsi"/>
              <w:noProof/>
              <w:kern w:val="2"/>
              <w:sz w:val="24"/>
              <w:szCs w:val="24"/>
              <w14:ligatures w14:val="standardContextual"/>
            </w:rPr>
          </w:pPr>
          <w:hyperlink w:anchor="_Toc187817042" w:history="1">
            <w:r w:rsidRPr="00587542">
              <w:rPr>
                <w:rStyle w:val="Hyperlink"/>
                <w:noProof/>
              </w:rPr>
              <w:t>CHƯƠNG 1:</w:t>
            </w:r>
            <w:r>
              <w:rPr>
                <w:rFonts w:asciiTheme="minorHAnsi" w:eastAsiaTheme="minorEastAsia" w:hAnsiTheme="minorHAnsi"/>
                <w:noProof/>
                <w:kern w:val="2"/>
                <w:sz w:val="24"/>
                <w:szCs w:val="24"/>
                <w14:ligatures w14:val="standardContextual"/>
              </w:rPr>
              <w:tab/>
            </w:r>
            <w:r w:rsidRPr="00587542">
              <w:rPr>
                <w:rStyle w:val="Hyperlink"/>
                <w:noProof/>
              </w:rPr>
              <w:t>TỔNG</w:t>
            </w:r>
            <w:r w:rsidRPr="00587542">
              <w:rPr>
                <w:rStyle w:val="Hyperlink"/>
                <w:noProof/>
                <w:lang w:val="pt-BR"/>
              </w:rPr>
              <w:t xml:space="preserve"> QUAN</w:t>
            </w:r>
            <w:r>
              <w:rPr>
                <w:noProof/>
                <w:webHidden/>
              </w:rPr>
              <w:tab/>
            </w:r>
            <w:r>
              <w:rPr>
                <w:noProof/>
                <w:webHidden/>
              </w:rPr>
              <w:fldChar w:fldCharType="begin"/>
            </w:r>
            <w:r>
              <w:rPr>
                <w:noProof/>
                <w:webHidden/>
              </w:rPr>
              <w:instrText xml:space="preserve"> PAGEREF _Toc187817042 \h </w:instrText>
            </w:r>
            <w:r>
              <w:rPr>
                <w:noProof/>
                <w:webHidden/>
              </w:rPr>
            </w:r>
            <w:r>
              <w:rPr>
                <w:noProof/>
                <w:webHidden/>
              </w:rPr>
              <w:fldChar w:fldCharType="separate"/>
            </w:r>
            <w:r w:rsidR="0052290A">
              <w:rPr>
                <w:noProof/>
                <w:webHidden/>
              </w:rPr>
              <w:t>2</w:t>
            </w:r>
            <w:r>
              <w:rPr>
                <w:noProof/>
                <w:webHidden/>
              </w:rPr>
              <w:fldChar w:fldCharType="end"/>
            </w:r>
          </w:hyperlink>
        </w:p>
        <w:p w14:paraId="0035FE3A" w14:textId="28E15797"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43" w:history="1">
            <w:r w:rsidRPr="00587542">
              <w:rPr>
                <w:rStyle w:val="Hyperlink"/>
                <w:bCs/>
                <w:noProof/>
              </w:rPr>
              <w:t>1.1</w:t>
            </w:r>
            <w:r>
              <w:rPr>
                <w:rFonts w:asciiTheme="minorHAnsi" w:eastAsiaTheme="minorEastAsia" w:hAnsiTheme="minorHAnsi"/>
                <w:noProof/>
                <w:kern w:val="2"/>
                <w:sz w:val="24"/>
                <w:szCs w:val="24"/>
                <w14:ligatures w14:val="standardContextual"/>
              </w:rPr>
              <w:tab/>
            </w:r>
            <w:r w:rsidRPr="00587542">
              <w:rPr>
                <w:rStyle w:val="Hyperlink"/>
                <w:noProof/>
              </w:rPr>
              <w:t>Giới thiệu vấn đề</w:t>
            </w:r>
            <w:r>
              <w:rPr>
                <w:noProof/>
                <w:webHidden/>
              </w:rPr>
              <w:tab/>
            </w:r>
            <w:r>
              <w:rPr>
                <w:noProof/>
                <w:webHidden/>
              </w:rPr>
              <w:fldChar w:fldCharType="begin"/>
            </w:r>
            <w:r>
              <w:rPr>
                <w:noProof/>
                <w:webHidden/>
              </w:rPr>
              <w:instrText xml:space="preserve"> PAGEREF _Toc187817043 \h </w:instrText>
            </w:r>
            <w:r>
              <w:rPr>
                <w:noProof/>
                <w:webHidden/>
              </w:rPr>
            </w:r>
            <w:r>
              <w:rPr>
                <w:noProof/>
                <w:webHidden/>
              </w:rPr>
              <w:fldChar w:fldCharType="separate"/>
            </w:r>
            <w:r w:rsidR="0052290A">
              <w:rPr>
                <w:noProof/>
                <w:webHidden/>
              </w:rPr>
              <w:t>2</w:t>
            </w:r>
            <w:r>
              <w:rPr>
                <w:noProof/>
                <w:webHidden/>
              </w:rPr>
              <w:fldChar w:fldCharType="end"/>
            </w:r>
          </w:hyperlink>
        </w:p>
        <w:p w14:paraId="32669591" w14:textId="19D944A4"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44" w:history="1">
            <w:r w:rsidRPr="00587542">
              <w:rPr>
                <w:rStyle w:val="Hyperlink"/>
                <w:bCs/>
                <w:noProof/>
              </w:rPr>
              <w:t>1.2</w:t>
            </w:r>
            <w:r>
              <w:rPr>
                <w:rFonts w:asciiTheme="minorHAnsi" w:eastAsiaTheme="minorEastAsia" w:hAnsiTheme="minorHAnsi"/>
                <w:noProof/>
                <w:kern w:val="2"/>
                <w:sz w:val="24"/>
                <w:szCs w:val="24"/>
                <w14:ligatures w14:val="standardContextual"/>
              </w:rPr>
              <w:tab/>
            </w:r>
            <w:r w:rsidRPr="00587542">
              <w:rPr>
                <w:rStyle w:val="Hyperlink"/>
                <w:noProof/>
              </w:rPr>
              <w:t>Thách thức và phương pháp</w:t>
            </w:r>
            <w:r>
              <w:rPr>
                <w:noProof/>
                <w:webHidden/>
              </w:rPr>
              <w:tab/>
            </w:r>
            <w:r>
              <w:rPr>
                <w:noProof/>
                <w:webHidden/>
              </w:rPr>
              <w:fldChar w:fldCharType="begin"/>
            </w:r>
            <w:r>
              <w:rPr>
                <w:noProof/>
                <w:webHidden/>
              </w:rPr>
              <w:instrText xml:space="preserve"> PAGEREF _Toc187817044 \h </w:instrText>
            </w:r>
            <w:r>
              <w:rPr>
                <w:noProof/>
                <w:webHidden/>
              </w:rPr>
            </w:r>
            <w:r>
              <w:rPr>
                <w:noProof/>
                <w:webHidden/>
              </w:rPr>
              <w:fldChar w:fldCharType="separate"/>
            </w:r>
            <w:r w:rsidR="0052290A">
              <w:rPr>
                <w:noProof/>
                <w:webHidden/>
              </w:rPr>
              <w:t>3</w:t>
            </w:r>
            <w:r>
              <w:rPr>
                <w:noProof/>
                <w:webHidden/>
              </w:rPr>
              <w:fldChar w:fldCharType="end"/>
            </w:r>
          </w:hyperlink>
        </w:p>
        <w:p w14:paraId="2484B2BF" w14:textId="712FDFC3"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45" w:history="1">
            <w:r w:rsidRPr="00587542">
              <w:rPr>
                <w:rStyle w:val="Hyperlink"/>
                <w:bCs/>
                <w:noProof/>
              </w:rPr>
              <w:t>1.2.1</w:t>
            </w:r>
            <w:r>
              <w:rPr>
                <w:rFonts w:asciiTheme="minorHAnsi" w:eastAsiaTheme="minorEastAsia" w:hAnsiTheme="minorHAnsi"/>
                <w:noProof/>
                <w:kern w:val="2"/>
                <w:sz w:val="24"/>
                <w:szCs w:val="24"/>
                <w14:ligatures w14:val="standardContextual"/>
              </w:rPr>
              <w:tab/>
            </w:r>
            <w:r w:rsidRPr="00587542">
              <w:rPr>
                <w:rStyle w:val="Hyperlink"/>
                <w:noProof/>
              </w:rPr>
              <w:t>Thách thức</w:t>
            </w:r>
            <w:r>
              <w:rPr>
                <w:noProof/>
                <w:webHidden/>
              </w:rPr>
              <w:tab/>
            </w:r>
            <w:r>
              <w:rPr>
                <w:noProof/>
                <w:webHidden/>
              </w:rPr>
              <w:fldChar w:fldCharType="begin"/>
            </w:r>
            <w:r>
              <w:rPr>
                <w:noProof/>
                <w:webHidden/>
              </w:rPr>
              <w:instrText xml:space="preserve"> PAGEREF _Toc187817045 \h </w:instrText>
            </w:r>
            <w:r>
              <w:rPr>
                <w:noProof/>
                <w:webHidden/>
              </w:rPr>
            </w:r>
            <w:r>
              <w:rPr>
                <w:noProof/>
                <w:webHidden/>
              </w:rPr>
              <w:fldChar w:fldCharType="separate"/>
            </w:r>
            <w:r w:rsidR="0052290A">
              <w:rPr>
                <w:noProof/>
                <w:webHidden/>
              </w:rPr>
              <w:t>3</w:t>
            </w:r>
            <w:r>
              <w:rPr>
                <w:noProof/>
                <w:webHidden/>
              </w:rPr>
              <w:fldChar w:fldCharType="end"/>
            </w:r>
          </w:hyperlink>
        </w:p>
        <w:p w14:paraId="11CA0DCD" w14:textId="519C0BC7"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46" w:history="1">
            <w:r w:rsidRPr="00587542">
              <w:rPr>
                <w:rStyle w:val="Hyperlink"/>
                <w:bCs/>
                <w:noProof/>
              </w:rPr>
              <w:t>1.2.2</w:t>
            </w:r>
            <w:r>
              <w:rPr>
                <w:rFonts w:asciiTheme="minorHAnsi" w:eastAsiaTheme="minorEastAsia" w:hAnsiTheme="minorHAnsi"/>
                <w:noProof/>
                <w:kern w:val="2"/>
                <w:sz w:val="24"/>
                <w:szCs w:val="24"/>
                <w14:ligatures w14:val="standardContextual"/>
              </w:rPr>
              <w:tab/>
            </w:r>
            <w:r w:rsidRPr="00587542">
              <w:rPr>
                <w:rStyle w:val="Hyperlink"/>
                <w:noProof/>
              </w:rPr>
              <w:t>Phương pháp</w:t>
            </w:r>
            <w:r>
              <w:rPr>
                <w:noProof/>
                <w:webHidden/>
              </w:rPr>
              <w:tab/>
            </w:r>
            <w:r>
              <w:rPr>
                <w:noProof/>
                <w:webHidden/>
              </w:rPr>
              <w:fldChar w:fldCharType="begin"/>
            </w:r>
            <w:r>
              <w:rPr>
                <w:noProof/>
                <w:webHidden/>
              </w:rPr>
              <w:instrText xml:space="preserve"> PAGEREF _Toc187817046 \h </w:instrText>
            </w:r>
            <w:r>
              <w:rPr>
                <w:noProof/>
                <w:webHidden/>
              </w:rPr>
            </w:r>
            <w:r>
              <w:rPr>
                <w:noProof/>
                <w:webHidden/>
              </w:rPr>
              <w:fldChar w:fldCharType="separate"/>
            </w:r>
            <w:r w:rsidR="0052290A">
              <w:rPr>
                <w:noProof/>
                <w:webHidden/>
              </w:rPr>
              <w:t>4</w:t>
            </w:r>
            <w:r>
              <w:rPr>
                <w:noProof/>
                <w:webHidden/>
              </w:rPr>
              <w:fldChar w:fldCharType="end"/>
            </w:r>
          </w:hyperlink>
        </w:p>
        <w:p w14:paraId="0F801EBC" w14:textId="4EE004F1"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47" w:history="1">
            <w:r w:rsidRPr="00587542">
              <w:rPr>
                <w:rStyle w:val="Hyperlink"/>
                <w:bCs/>
                <w:noProof/>
              </w:rPr>
              <w:t>1.3</w:t>
            </w:r>
            <w:r>
              <w:rPr>
                <w:rFonts w:asciiTheme="minorHAnsi" w:eastAsiaTheme="minorEastAsia" w:hAnsiTheme="minorHAnsi"/>
                <w:noProof/>
                <w:kern w:val="2"/>
                <w:sz w:val="24"/>
                <w:szCs w:val="24"/>
                <w14:ligatures w14:val="standardContextual"/>
              </w:rPr>
              <w:tab/>
            </w:r>
            <w:r w:rsidRPr="00587542">
              <w:rPr>
                <w:rStyle w:val="Hyperlink"/>
                <w:noProof/>
              </w:rPr>
              <w:t>Mục tiêu, nội dung cụ thể</w:t>
            </w:r>
            <w:r>
              <w:rPr>
                <w:noProof/>
                <w:webHidden/>
              </w:rPr>
              <w:tab/>
            </w:r>
            <w:r>
              <w:rPr>
                <w:noProof/>
                <w:webHidden/>
              </w:rPr>
              <w:fldChar w:fldCharType="begin"/>
            </w:r>
            <w:r>
              <w:rPr>
                <w:noProof/>
                <w:webHidden/>
              </w:rPr>
              <w:instrText xml:space="preserve"> PAGEREF _Toc187817047 \h </w:instrText>
            </w:r>
            <w:r>
              <w:rPr>
                <w:noProof/>
                <w:webHidden/>
              </w:rPr>
            </w:r>
            <w:r>
              <w:rPr>
                <w:noProof/>
                <w:webHidden/>
              </w:rPr>
              <w:fldChar w:fldCharType="separate"/>
            </w:r>
            <w:r w:rsidR="0052290A">
              <w:rPr>
                <w:noProof/>
                <w:webHidden/>
              </w:rPr>
              <w:t>4</w:t>
            </w:r>
            <w:r>
              <w:rPr>
                <w:noProof/>
                <w:webHidden/>
              </w:rPr>
              <w:fldChar w:fldCharType="end"/>
            </w:r>
          </w:hyperlink>
        </w:p>
        <w:p w14:paraId="4127BAAF" w14:textId="0D808BD7"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48" w:history="1">
            <w:r w:rsidRPr="00587542">
              <w:rPr>
                <w:rStyle w:val="Hyperlink"/>
                <w:bCs/>
                <w:noProof/>
              </w:rPr>
              <w:t>1.3.1</w:t>
            </w:r>
            <w:r>
              <w:rPr>
                <w:rFonts w:asciiTheme="minorHAnsi" w:eastAsiaTheme="minorEastAsia" w:hAnsiTheme="minorHAnsi"/>
                <w:noProof/>
                <w:kern w:val="2"/>
                <w:sz w:val="24"/>
                <w:szCs w:val="24"/>
                <w14:ligatures w14:val="standardContextual"/>
              </w:rPr>
              <w:tab/>
            </w:r>
            <w:r w:rsidRPr="00587542">
              <w:rPr>
                <w:rStyle w:val="Hyperlink"/>
                <w:noProof/>
              </w:rPr>
              <w:t>Mục tiêu</w:t>
            </w:r>
            <w:r>
              <w:rPr>
                <w:noProof/>
                <w:webHidden/>
              </w:rPr>
              <w:tab/>
            </w:r>
            <w:r>
              <w:rPr>
                <w:noProof/>
                <w:webHidden/>
              </w:rPr>
              <w:fldChar w:fldCharType="begin"/>
            </w:r>
            <w:r>
              <w:rPr>
                <w:noProof/>
                <w:webHidden/>
              </w:rPr>
              <w:instrText xml:space="preserve"> PAGEREF _Toc187817048 \h </w:instrText>
            </w:r>
            <w:r>
              <w:rPr>
                <w:noProof/>
                <w:webHidden/>
              </w:rPr>
            </w:r>
            <w:r>
              <w:rPr>
                <w:noProof/>
                <w:webHidden/>
              </w:rPr>
              <w:fldChar w:fldCharType="separate"/>
            </w:r>
            <w:r w:rsidR="0052290A">
              <w:rPr>
                <w:noProof/>
                <w:webHidden/>
              </w:rPr>
              <w:t>4</w:t>
            </w:r>
            <w:r>
              <w:rPr>
                <w:noProof/>
                <w:webHidden/>
              </w:rPr>
              <w:fldChar w:fldCharType="end"/>
            </w:r>
          </w:hyperlink>
        </w:p>
        <w:p w14:paraId="2C31A1BE" w14:textId="5B025D61"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49" w:history="1">
            <w:r w:rsidRPr="00587542">
              <w:rPr>
                <w:rStyle w:val="Hyperlink"/>
                <w:bCs/>
                <w:noProof/>
              </w:rPr>
              <w:t>1.3.2</w:t>
            </w:r>
            <w:r>
              <w:rPr>
                <w:rFonts w:asciiTheme="minorHAnsi" w:eastAsiaTheme="minorEastAsia" w:hAnsiTheme="minorHAnsi"/>
                <w:noProof/>
                <w:kern w:val="2"/>
                <w:sz w:val="24"/>
                <w:szCs w:val="24"/>
                <w14:ligatures w14:val="standardContextual"/>
              </w:rPr>
              <w:tab/>
            </w:r>
            <w:r w:rsidRPr="00587542">
              <w:rPr>
                <w:rStyle w:val="Hyperlink"/>
                <w:noProof/>
              </w:rPr>
              <w:t>Nội dung cụ thể</w:t>
            </w:r>
            <w:r>
              <w:rPr>
                <w:noProof/>
                <w:webHidden/>
              </w:rPr>
              <w:tab/>
            </w:r>
            <w:r>
              <w:rPr>
                <w:noProof/>
                <w:webHidden/>
              </w:rPr>
              <w:fldChar w:fldCharType="begin"/>
            </w:r>
            <w:r>
              <w:rPr>
                <w:noProof/>
                <w:webHidden/>
              </w:rPr>
              <w:instrText xml:space="preserve"> PAGEREF _Toc187817049 \h </w:instrText>
            </w:r>
            <w:r>
              <w:rPr>
                <w:noProof/>
                <w:webHidden/>
              </w:rPr>
            </w:r>
            <w:r>
              <w:rPr>
                <w:noProof/>
                <w:webHidden/>
              </w:rPr>
              <w:fldChar w:fldCharType="separate"/>
            </w:r>
            <w:r w:rsidR="0052290A">
              <w:rPr>
                <w:noProof/>
                <w:webHidden/>
              </w:rPr>
              <w:t>5</w:t>
            </w:r>
            <w:r>
              <w:rPr>
                <w:noProof/>
                <w:webHidden/>
              </w:rPr>
              <w:fldChar w:fldCharType="end"/>
            </w:r>
          </w:hyperlink>
        </w:p>
        <w:p w14:paraId="0716CB85" w14:textId="1E80272D" w:rsidR="008D13E0" w:rsidRDefault="008D13E0">
          <w:pPr>
            <w:pStyle w:val="TOC1"/>
            <w:tabs>
              <w:tab w:val="left" w:pos="2200"/>
            </w:tabs>
            <w:rPr>
              <w:rFonts w:asciiTheme="minorHAnsi" w:eastAsiaTheme="minorEastAsia" w:hAnsiTheme="minorHAnsi"/>
              <w:noProof/>
              <w:kern w:val="2"/>
              <w:sz w:val="24"/>
              <w:szCs w:val="24"/>
              <w14:ligatures w14:val="standardContextual"/>
            </w:rPr>
          </w:pPr>
          <w:hyperlink w:anchor="_Toc187817050" w:history="1">
            <w:r w:rsidRPr="00587542">
              <w:rPr>
                <w:rStyle w:val="Hyperlink"/>
                <w:noProof/>
              </w:rPr>
              <w:t>CHƯƠNG 2:</w:t>
            </w:r>
            <w:r>
              <w:rPr>
                <w:rFonts w:asciiTheme="minorHAnsi" w:eastAsiaTheme="minorEastAsia" w:hAnsiTheme="minorHAnsi"/>
                <w:noProof/>
                <w:kern w:val="2"/>
                <w:sz w:val="24"/>
                <w:szCs w:val="24"/>
                <w14:ligatures w14:val="standardContextual"/>
              </w:rPr>
              <w:tab/>
            </w:r>
            <w:r w:rsidRPr="00587542">
              <w:rPr>
                <w:rStyle w:val="Hyperlink"/>
                <w:noProof/>
              </w:rPr>
              <w:t>CƠ SỞ LÝ THUYẾT</w:t>
            </w:r>
            <w:r>
              <w:rPr>
                <w:noProof/>
                <w:webHidden/>
              </w:rPr>
              <w:tab/>
            </w:r>
            <w:r>
              <w:rPr>
                <w:noProof/>
                <w:webHidden/>
              </w:rPr>
              <w:fldChar w:fldCharType="begin"/>
            </w:r>
            <w:r>
              <w:rPr>
                <w:noProof/>
                <w:webHidden/>
              </w:rPr>
              <w:instrText xml:space="preserve"> PAGEREF _Toc187817050 \h </w:instrText>
            </w:r>
            <w:r>
              <w:rPr>
                <w:noProof/>
                <w:webHidden/>
              </w:rPr>
            </w:r>
            <w:r>
              <w:rPr>
                <w:noProof/>
                <w:webHidden/>
              </w:rPr>
              <w:fldChar w:fldCharType="separate"/>
            </w:r>
            <w:r w:rsidR="0052290A">
              <w:rPr>
                <w:noProof/>
                <w:webHidden/>
              </w:rPr>
              <w:t>7</w:t>
            </w:r>
            <w:r>
              <w:rPr>
                <w:noProof/>
                <w:webHidden/>
              </w:rPr>
              <w:fldChar w:fldCharType="end"/>
            </w:r>
          </w:hyperlink>
        </w:p>
        <w:p w14:paraId="108A6A76" w14:textId="7FFE3332"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51" w:history="1">
            <w:r w:rsidRPr="00587542">
              <w:rPr>
                <w:rStyle w:val="Hyperlink"/>
                <w:bCs/>
                <w:noProof/>
              </w:rPr>
              <w:t>2.1</w:t>
            </w:r>
            <w:r>
              <w:rPr>
                <w:rFonts w:asciiTheme="minorHAnsi" w:eastAsiaTheme="minorEastAsia" w:hAnsiTheme="minorHAnsi"/>
                <w:noProof/>
                <w:kern w:val="2"/>
                <w:sz w:val="24"/>
                <w:szCs w:val="24"/>
                <w14:ligatures w14:val="standardContextual"/>
              </w:rPr>
              <w:tab/>
            </w:r>
            <w:r w:rsidRPr="00587542">
              <w:rPr>
                <w:rStyle w:val="Hyperlink"/>
                <w:noProof/>
              </w:rPr>
              <w:t>Tập tin thực thi Windows</w:t>
            </w:r>
            <w:r>
              <w:rPr>
                <w:noProof/>
                <w:webHidden/>
              </w:rPr>
              <w:tab/>
            </w:r>
            <w:r>
              <w:rPr>
                <w:noProof/>
                <w:webHidden/>
              </w:rPr>
              <w:fldChar w:fldCharType="begin"/>
            </w:r>
            <w:r>
              <w:rPr>
                <w:noProof/>
                <w:webHidden/>
              </w:rPr>
              <w:instrText xml:space="preserve"> PAGEREF _Toc187817051 \h </w:instrText>
            </w:r>
            <w:r>
              <w:rPr>
                <w:noProof/>
                <w:webHidden/>
              </w:rPr>
            </w:r>
            <w:r>
              <w:rPr>
                <w:noProof/>
                <w:webHidden/>
              </w:rPr>
              <w:fldChar w:fldCharType="separate"/>
            </w:r>
            <w:r w:rsidR="0052290A">
              <w:rPr>
                <w:noProof/>
                <w:webHidden/>
              </w:rPr>
              <w:t>7</w:t>
            </w:r>
            <w:r>
              <w:rPr>
                <w:noProof/>
                <w:webHidden/>
              </w:rPr>
              <w:fldChar w:fldCharType="end"/>
            </w:r>
          </w:hyperlink>
        </w:p>
        <w:p w14:paraId="2922ECBD" w14:textId="3280C447"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52" w:history="1">
            <w:r w:rsidRPr="00587542">
              <w:rPr>
                <w:rStyle w:val="Hyperlink"/>
                <w:bCs/>
                <w:noProof/>
              </w:rPr>
              <w:t>2.1.1</w:t>
            </w:r>
            <w:r>
              <w:rPr>
                <w:rFonts w:asciiTheme="minorHAnsi" w:eastAsiaTheme="minorEastAsia" w:hAnsiTheme="minorHAnsi"/>
                <w:noProof/>
                <w:kern w:val="2"/>
                <w:sz w:val="24"/>
                <w:szCs w:val="24"/>
                <w14:ligatures w14:val="standardContextual"/>
              </w:rPr>
              <w:tab/>
            </w:r>
            <w:r w:rsidRPr="00587542">
              <w:rPr>
                <w:rStyle w:val="Hyperlink"/>
                <w:noProof/>
              </w:rPr>
              <w:t>Portable Executable – PE là gì?</w:t>
            </w:r>
            <w:r>
              <w:rPr>
                <w:noProof/>
                <w:webHidden/>
              </w:rPr>
              <w:tab/>
            </w:r>
            <w:r>
              <w:rPr>
                <w:noProof/>
                <w:webHidden/>
              </w:rPr>
              <w:fldChar w:fldCharType="begin"/>
            </w:r>
            <w:r>
              <w:rPr>
                <w:noProof/>
                <w:webHidden/>
              </w:rPr>
              <w:instrText xml:space="preserve"> PAGEREF _Toc187817052 \h </w:instrText>
            </w:r>
            <w:r>
              <w:rPr>
                <w:noProof/>
                <w:webHidden/>
              </w:rPr>
            </w:r>
            <w:r>
              <w:rPr>
                <w:noProof/>
                <w:webHidden/>
              </w:rPr>
              <w:fldChar w:fldCharType="separate"/>
            </w:r>
            <w:r w:rsidR="0052290A">
              <w:rPr>
                <w:noProof/>
                <w:webHidden/>
              </w:rPr>
              <w:t>7</w:t>
            </w:r>
            <w:r>
              <w:rPr>
                <w:noProof/>
                <w:webHidden/>
              </w:rPr>
              <w:fldChar w:fldCharType="end"/>
            </w:r>
          </w:hyperlink>
        </w:p>
        <w:p w14:paraId="3BE0C728" w14:textId="60DE9E7B"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53" w:history="1">
            <w:r w:rsidRPr="00587542">
              <w:rPr>
                <w:rStyle w:val="Hyperlink"/>
                <w:bCs/>
                <w:noProof/>
              </w:rPr>
              <w:t>2.1.2</w:t>
            </w:r>
            <w:r>
              <w:rPr>
                <w:rFonts w:asciiTheme="minorHAnsi" w:eastAsiaTheme="minorEastAsia" w:hAnsiTheme="minorHAnsi"/>
                <w:noProof/>
                <w:kern w:val="2"/>
                <w:sz w:val="24"/>
                <w:szCs w:val="24"/>
                <w14:ligatures w14:val="standardContextual"/>
              </w:rPr>
              <w:tab/>
            </w:r>
            <w:r w:rsidRPr="00587542">
              <w:rPr>
                <w:rStyle w:val="Hyperlink"/>
                <w:noProof/>
              </w:rPr>
              <w:t>Cấu trúc file PE</w:t>
            </w:r>
            <w:r>
              <w:rPr>
                <w:noProof/>
                <w:webHidden/>
              </w:rPr>
              <w:tab/>
            </w:r>
            <w:r>
              <w:rPr>
                <w:noProof/>
                <w:webHidden/>
              </w:rPr>
              <w:fldChar w:fldCharType="begin"/>
            </w:r>
            <w:r>
              <w:rPr>
                <w:noProof/>
                <w:webHidden/>
              </w:rPr>
              <w:instrText xml:space="preserve"> PAGEREF _Toc187817053 \h </w:instrText>
            </w:r>
            <w:r>
              <w:rPr>
                <w:noProof/>
                <w:webHidden/>
              </w:rPr>
            </w:r>
            <w:r>
              <w:rPr>
                <w:noProof/>
                <w:webHidden/>
              </w:rPr>
              <w:fldChar w:fldCharType="separate"/>
            </w:r>
            <w:r w:rsidR="0052290A">
              <w:rPr>
                <w:noProof/>
                <w:webHidden/>
              </w:rPr>
              <w:t>8</w:t>
            </w:r>
            <w:r>
              <w:rPr>
                <w:noProof/>
                <w:webHidden/>
              </w:rPr>
              <w:fldChar w:fldCharType="end"/>
            </w:r>
          </w:hyperlink>
        </w:p>
        <w:p w14:paraId="394521B9" w14:textId="69C2CCA1"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54" w:history="1">
            <w:r w:rsidRPr="00587542">
              <w:rPr>
                <w:rStyle w:val="Hyperlink"/>
                <w:bCs/>
                <w:noProof/>
              </w:rPr>
              <w:t>2.2</w:t>
            </w:r>
            <w:r>
              <w:rPr>
                <w:rFonts w:asciiTheme="minorHAnsi" w:eastAsiaTheme="minorEastAsia" w:hAnsiTheme="minorHAnsi"/>
                <w:noProof/>
                <w:kern w:val="2"/>
                <w:sz w:val="24"/>
                <w:szCs w:val="24"/>
                <w14:ligatures w14:val="standardContextual"/>
              </w:rPr>
              <w:tab/>
            </w:r>
            <w:r w:rsidRPr="00587542">
              <w:rPr>
                <w:rStyle w:val="Hyperlink"/>
                <w:noProof/>
              </w:rPr>
              <w:t>Trình đóng gói</w:t>
            </w:r>
            <w:r>
              <w:rPr>
                <w:noProof/>
                <w:webHidden/>
              </w:rPr>
              <w:tab/>
            </w:r>
            <w:r>
              <w:rPr>
                <w:noProof/>
                <w:webHidden/>
              </w:rPr>
              <w:fldChar w:fldCharType="begin"/>
            </w:r>
            <w:r>
              <w:rPr>
                <w:noProof/>
                <w:webHidden/>
              </w:rPr>
              <w:instrText xml:space="preserve"> PAGEREF _Toc187817054 \h </w:instrText>
            </w:r>
            <w:r>
              <w:rPr>
                <w:noProof/>
                <w:webHidden/>
              </w:rPr>
            </w:r>
            <w:r>
              <w:rPr>
                <w:noProof/>
                <w:webHidden/>
              </w:rPr>
              <w:fldChar w:fldCharType="separate"/>
            </w:r>
            <w:r w:rsidR="0052290A">
              <w:rPr>
                <w:noProof/>
                <w:webHidden/>
              </w:rPr>
              <w:t>14</w:t>
            </w:r>
            <w:r>
              <w:rPr>
                <w:noProof/>
                <w:webHidden/>
              </w:rPr>
              <w:fldChar w:fldCharType="end"/>
            </w:r>
          </w:hyperlink>
        </w:p>
        <w:p w14:paraId="2C2B8808" w14:textId="0534EF0B"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55" w:history="1">
            <w:r w:rsidRPr="00587542">
              <w:rPr>
                <w:rStyle w:val="Hyperlink"/>
                <w:bCs/>
                <w:noProof/>
              </w:rPr>
              <w:t>2.2.1</w:t>
            </w:r>
            <w:r>
              <w:rPr>
                <w:rFonts w:asciiTheme="minorHAnsi" w:eastAsiaTheme="minorEastAsia" w:hAnsiTheme="minorHAnsi"/>
                <w:noProof/>
                <w:kern w:val="2"/>
                <w:sz w:val="24"/>
                <w:szCs w:val="24"/>
                <w14:ligatures w14:val="standardContextual"/>
              </w:rPr>
              <w:tab/>
            </w:r>
            <w:r w:rsidRPr="00587542">
              <w:rPr>
                <w:rStyle w:val="Hyperlink"/>
                <w:noProof/>
              </w:rPr>
              <w:t>Trình đóng gói (Packer) là gì?</w:t>
            </w:r>
            <w:r>
              <w:rPr>
                <w:noProof/>
                <w:webHidden/>
              </w:rPr>
              <w:tab/>
            </w:r>
            <w:r>
              <w:rPr>
                <w:noProof/>
                <w:webHidden/>
              </w:rPr>
              <w:fldChar w:fldCharType="begin"/>
            </w:r>
            <w:r>
              <w:rPr>
                <w:noProof/>
                <w:webHidden/>
              </w:rPr>
              <w:instrText xml:space="preserve"> PAGEREF _Toc187817055 \h </w:instrText>
            </w:r>
            <w:r>
              <w:rPr>
                <w:noProof/>
                <w:webHidden/>
              </w:rPr>
            </w:r>
            <w:r>
              <w:rPr>
                <w:noProof/>
                <w:webHidden/>
              </w:rPr>
              <w:fldChar w:fldCharType="separate"/>
            </w:r>
            <w:r w:rsidR="0052290A">
              <w:rPr>
                <w:noProof/>
                <w:webHidden/>
              </w:rPr>
              <w:t>14</w:t>
            </w:r>
            <w:r>
              <w:rPr>
                <w:noProof/>
                <w:webHidden/>
              </w:rPr>
              <w:fldChar w:fldCharType="end"/>
            </w:r>
          </w:hyperlink>
        </w:p>
        <w:p w14:paraId="1D0E5BDF" w14:textId="0B2F3F69"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56" w:history="1">
            <w:r w:rsidRPr="00587542">
              <w:rPr>
                <w:rStyle w:val="Hyperlink"/>
                <w:bCs/>
                <w:noProof/>
              </w:rPr>
              <w:t>2.2.2</w:t>
            </w:r>
            <w:r>
              <w:rPr>
                <w:rFonts w:asciiTheme="minorHAnsi" w:eastAsiaTheme="minorEastAsia" w:hAnsiTheme="minorHAnsi"/>
                <w:noProof/>
                <w:kern w:val="2"/>
                <w:sz w:val="24"/>
                <w:szCs w:val="24"/>
                <w14:ligatures w14:val="standardContextual"/>
              </w:rPr>
              <w:tab/>
            </w:r>
            <w:r w:rsidRPr="00587542">
              <w:rPr>
                <w:rStyle w:val="Hyperlink"/>
                <w:noProof/>
              </w:rPr>
              <w:t>Cách đóng gói tập tin</w:t>
            </w:r>
            <w:r>
              <w:rPr>
                <w:noProof/>
                <w:webHidden/>
              </w:rPr>
              <w:tab/>
            </w:r>
            <w:r>
              <w:rPr>
                <w:noProof/>
                <w:webHidden/>
              </w:rPr>
              <w:fldChar w:fldCharType="begin"/>
            </w:r>
            <w:r>
              <w:rPr>
                <w:noProof/>
                <w:webHidden/>
              </w:rPr>
              <w:instrText xml:space="preserve"> PAGEREF _Toc187817056 \h </w:instrText>
            </w:r>
            <w:r>
              <w:rPr>
                <w:noProof/>
                <w:webHidden/>
              </w:rPr>
            </w:r>
            <w:r>
              <w:rPr>
                <w:noProof/>
                <w:webHidden/>
              </w:rPr>
              <w:fldChar w:fldCharType="separate"/>
            </w:r>
            <w:r w:rsidR="0052290A">
              <w:rPr>
                <w:noProof/>
                <w:webHidden/>
              </w:rPr>
              <w:t>15</w:t>
            </w:r>
            <w:r>
              <w:rPr>
                <w:noProof/>
                <w:webHidden/>
              </w:rPr>
              <w:fldChar w:fldCharType="end"/>
            </w:r>
          </w:hyperlink>
        </w:p>
        <w:p w14:paraId="4AE73FFF" w14:textId="5818693A"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57" w:history="1">
            <w:r w:rsidRPr="00587542">
              <w:rPr>
                <w:rStyle w:val="Hyperlink"/>
                <w:bCs/>
                <w:noProof/>
              </w:rPr>
              <w:t>2.2.3</w:t>
            </w:r>
            <w:r>
              <w:rPr>
                <w:rFonts w:asciiTheme="minorHAnsi" w:eastAsiaTheme="minorEastAsia" w:hAnsiTheme="minorHAnsi"/>
                <w:noProof/>
                <w:kern w:val="2"/>
                <w:sz w:val="24"/>
                <w:szCs w:val="24"/>
                <w14:ligatures w14:val="standardContextual"/>
              </w:rPr>
              <w:tab/>
            </w:r>
            <w:r w:rsidRPr="00587542">
              <w:rPr>
                <w:rStyle w:val="Hyperlink"/>
                <w:noProof/>
              </w:rPr>
              <w:t>Các công cụ đóng gói phổ biến</w:t>
            </w:r>
            <w:r>
              <w:rPr>
                <w:noProof/>
                <w:webHidden/>
              </w:rPr>
              <w:tab/>
            </w:r>
            <w:r>
              <w:rPr>
                <w:noProof/>
                <w:webHidden/>
              </w:rPr>
              <w:fldChar w:fldCharType="begin"/>
            </w:r>
            <w:r>
              <w:rPr>
                <w:noProof/>
                <w:webHidden/>
              </w:rPr>
              <w:instrText xml:space="preserve"> PAGEREF _Toc187817057 \h </w:instrText>
            </w:r>
            <w:r>
              <w:rPr>
                <w:noProof/>
                <w:webHidden/>
              </w:rPr>
            </w:r>
            <w:r>
              <w:rPr>
                <w:noProof/>
                <w:webHidden/>
              </w:rPr>
              <w:fldChar w:fldCharType="separate"/>
            </w:r>
            <w:r w:rsidR="0052290A">
              <w:rPr>
                <w:noProof/>
                <w:webHidden/>
              </w:rPr>
              <w:t>18</w:t>
            </w:r>
            <w:r>
              <w:rPr>
                <w:noProof/>
                <w:webHidden/>
              </w:rPr>
              <w:fldChar w:fldCharType="end"/>
            </w:r>
          </w:hyperlink>
        </w:p>
        <w:p w14:paraId="248EE624" w14:textId="2B371A71"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58" w:history="1">
            <w:r w:rsidRPr="00587542">
              <w:rPr>
                <w:rStyle w:val="Hyperlink"/>
                <w:bCs/>
                <w:noProof/>
              </w:rPr>
              <w:t>2.3</w:t>
            </w:r>
            <w:r>
              <w:rPr>
                <w:rFonts w:asciiTheme="minorHAnsi" w:eastAsiaTheme="minorEastAsia" w:hAnsiTheme="minorHAnsi"/>
                <w:noProof/>
                <w:kern w:val="2"/>
                <w:sz w:val="24"/>
                <w:szCs w:val="24"/>
                <w14:ligatures w14:val="standardContextual"/>
              </w:rPr>
              <w:tab/>
            </w:r>
            <w:r w:rsidRPr="00587542">
              <w:rPr>
                <w:rStyle w:val="Hyperlink"/>
                <w:noProof/>
              </w:rPr>
              <w:t>Các công cụ phát hiện và giải nén các tập tin thực thi Windows</w:t>
            </w:r>
            <w:r>
              <w:rPr>
                <w:noProof/>
                <w:webHidden/>
              </w:rPr>
              <w:tab/>
            </w:r>
            <w:r>
              <w:rPr>
                <w:noProof/>
                <w:webHidden/>
              </w:rPr>
              <w:fldChar w:fldCharType="begin"/>
            </w:r>
            <w:r>
              <w:rPr>
                <w:noProof/>
                <w:webHidden/>
              </w:rPr>
              <w:instrText xml:space="preserve"> PAGEREF _Toc187817058 \h </w:instrText>
            </w:r>
            <w:r>
              <w:rPr>
                <w:noProof/>
                <w:webHidden/>
              </w:rPr>
            </w:r>
            <w:r>
              <w:rPr>
                <w:noProof/>
                <w:webHidden/>
              </w:rPr>
              <w:fldChar w:fldCharType="separate"/>
            </w:r>
            <w:r w:rsidR="0052290A">
              <w:rPr>
                <w:noProof/>
                <w:webHidden/>
              </w:rPr>
              <w:t>30</w:t>
            </w:r>
            <w:r>
              <w:rPr>
                <w:noProof/>
                <w:webHidden/>
              </w:rPr>
              <w:fldChar w:fldCharType="end"/>
            </w:r>
          </w:hyperlink>
        </w:p>
        <w:p w14:paraId="191FB804" w14:textId="5EB3C1B6"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59" w:history="1">
            <w:r w:rsidRPr="00587542">
              <w:rPr>
                <w:rStyle w:val="Hyperlink"/>
                <w:bCs/>
                <w:noProof/>
              </w:rPr>
              <w:t>2.3.1</w:t>
            </w:r>
            <w:r>
              <w:rPr>
                <w:rFonts w:asciiTheme="minorHAnsi" w:eastAsiaTheme="minorEastAsia" w:hAnsiTheme="minorHAnsi"/>
                <w:noProof/>
                <w:kern w:val="2"/>
                <w:sz w:val="24"/>
                <w:szCs w:val="24"/>
                <w14:ligatures w14:val="standardContextual"/>
              </w:rPr>
              <w:tab/>
            </w:r>
            <w:r w:rsidRPr="00587542">
              <w:rPr>
                <w:rStyle w:val="Hyperlink"/>
                <w:noProof/>
              </w:rPr>
              <w:t>Unipacker</w:t>
            </w:r>
            <w:r>
              <w:rPr>
                <w:noProof/>
                <w:webHidden/>
              </w:rPr>
              <w:tab/>
            </w:r>
            <w:r>
              <w:rPr>
                <w:noProof/>
                <w:webHidden/>
              </w:rPr>
              <w:fldChar w:fldCharType="begin"/>
            </w:r>
            <w:r>
              <w:rPr>
                <w:noProof/>
                <w:webHidden/>
              </w:rPr>
              <w:instrText xml:space="preserve"> PAGEREF _Toc187817059 \h </w:instrText>
            </w:r>
            <w:r>
              <w:rPr>
                <w:noProof/>
                <w:webHidden/>
              </w:rPr>
            </w:r>
            <w:r>
              <w:rPr>
                <w:noProof/>
                <w:webHidden/>
              </w:rPr>
              <w:fldChar w:fldCharType="separate"/>
            </w:r>
            <w:r w:rsidR="0052290A">
              <w:rPr>
                <w:noProof/>
                <w:webHidden/>
              </w:rPr>
              <w:t>30</w:t>
            </w:r>
            <w:r>
              <w:rPr>
                <w:noProof/>
                <w:webHidden/>
              </w:rPr>
              <w:fldChar w:fldCharType="end"/>
            </w:r>
          </w:hyperlink>
        </w:p>
        <w:p w14:paraId="70E3291F" w14:textId="000C3181"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60" w:history="1">
            <w:r w:rsidRPr="00587542">
              <w:rPr>
                <w:rStyle w:val="Hyperlink"/>
                <w:bCs/>
                <w:noProof/>
              </w:rPr>
              <w:t>2.3.2</w:t>
            </w:r>
            <w:r>
              <w:rPr>
                <w:rFonts w:asciiTheme="minorHAnsi" w:eastAsiaTheme="minorEastAsia" w:hAnsiTheme="minorHAnsi"/>
                <w:noProof/>
                <w:kern w:val="2"/>
                <w:sz w:val="24"/>
                <w:szCs w:val="24"/>
                <w14:ligatures w14:val="standardContextual"/>
              </w:rPr>
              <w:tab/>
            </w:r>
            <w:r w:rsidRPr="00587542">
              <w:rPr>
                <w:rStyle w:val="Hyperlink"/>
                <w:noProof/>
              </w:rPr>
              <w:t>ClamAV</w:t>
            </w:r>
            <w:r>
              <w:rPr>
                <w:noProof/>
                <w:webHidden/>
              </w:rPr>
              <w:tab/>
            </w:r>
            <w:r>
              <w:rPr>
                <w:noProof/>
                <w:webHidden/>
              </w:rPr>
              <w:fldChar w:fldCharType="begin"/>
            </w:r>
            <w:r>
              <w:rPr>
                <w:noProof/>
                <w:webHidden/>
              </w:rPr>
              <w:instrText xml:space="preserve"> PAGEREF _Toc187817060 \h </w:instrText>
            </w:r>
            <w:r>
              <w:rPr>
                <w:noProof/>
                <w:webHidden/>
              </w:rPr>
            </w:r>
            <w:r>
              <w:rPr>
                <w:noProof/>
                <w:webHidden/>
              </w:rPr>
              <w:fldChar w:fldCharType="separate"/>
            </w:r>
            <w:r w:rsidR="0052290A">
              <w:rPr>
                <w:noProof/>
                <w:webHidden/>
              </w:rPr>
              <w:t>38</w:t>
            </w:r>
            <w:r>
              <w:rPr>
                <w:noProof/>
                <w:webHidden/>
              </w:rPr>
              <w:fldChar w:fldCharType="end"/>
            </w:r>
          </w:hyperlink>
        </w:p>
        <w:p w14:paraId="55AD88E4" w14:textId="4E590B8A"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61" w:history="1">
            <w:r w:rsidRPr="00587542">
              <w:rPr>
                <w:rStyle w:val="Hyperlink"/>
                <w:bCs/>
                <w:noProof/>
              </w:rPr>
              <w:t>2.3.3</w:t>
            </w:r>
            <w:r>
              <w:rPr>
                <w:rFonts w:asciiTheme="minorHAnsi" w:eastAsiaTheme="minorEastAsia" w:hAnsiTheme="minorHAnsi"/>
                <w:noProof/>
                <w:kern w:val="2"/>
                <w:sz w:val="24"/>
                <w:szCs w:val="24"/>
                <w14:ligatures w14:val="standardContextual"/>
              </w:rPr>
              <w:tab/>
            </w:r>
            <w:r w:rsidRPr="00587542">
              <w:rPr>
                <w:rStyle w:val="Hyperlink"/>
                <w:noProof/>
              </w:rPr>
              <w:t>Detect It Easy</w:t>
            </w:r>
            <w:r>
              <w:rPr>
                <w:noProof/>
                <w:webHidden/>
              </w:rPr>
              <w:tab/>
            </w:r>
            <w:r>
              <w:rPr>
                <w:noProof/>
                <w:webHidden/>
              </w:rPr>
              <w:fldChar w:fldCharType="begin"/>
            </w:r>
            <w:r>
              <w:rPr>
                <w:noProof/>
                <w:webHidden/>
              </w:rPr>
              <w:instrText xml:space="preserve"> PAGEREF _Toc187817061 \h </w:instrText>
            </w:r>
            <w:r>
              <w:rPr>
                <w:noProof/>
                <w:webHidden/>
              </w:rPr>
            </w:r>
            <w:r>
              <w:rPr>
                <w:noProof/>
                <w:webHidden/>
              </w:rPr>
              <w:fldChar w:fldCharType="separate"/>
            </w:r>
            <w:r w:rsidR="0052290A">
              <w:rPr>
                <w:noProof/>
                <w:webHidden/>
              </w:rPr>
              <w:t>43</w:t>
            </w:r>
            <w:r>
              <w:rPr>
                <w:noProof/>
                <w:webHidden/>
              </w:rPr>
              <w:fldChar w:fldCharType="end"/>
            </w:r>
          </w:hyperlink>
        </w:p>
        <w:p w14:paraId="7D696BC4" w14:textId="66954E93"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62" w:history="1">
            <w:r w:rsidRPr="00587542">
              <w:rPr>
                <w:rStyle w:val="Hyperlink"/>
                <w:bCs/>
                <w:noProof/>
              </w:rPr>
              <w:t>2.3.4</w:t>
            </w:r>
            <w:r>
              <w:rPr>
                <w:rFonts w:asciiTheme="minorHAnsi" w:eastAsiaTheme="minorEastAsia" w:hAnsiTheme="minorHAnsi"/>
                <w:noProof/>
                <w:kern w:val="2"/>
                <w:sz w:val="24"/>
                <w:szCs w:val="24"/>
                <w14:ligatures w14:val="standardContextual"/>
              </w:rPr>
              <w:tab/>
            </w:r>
            <w:r w:rsidRPr="00587542">
              <w:rPr>
                <w:rStyle w:val="Hyperlink"/>
                <w:noProof/>
              </w:rPr>
              <w:t>PEiD</w:t>
            </w:r>
            <w:r>
              <w:rPr>
                <w:noProof/>
                <w:webHidden/>
              </w:rPr>
              <w:tab/>
            </w:r>
            <w:r>
              <w:rPr>
                <w:noProof/>
                <w:webHidden/>
              </w:rPr>
              <w:fldChar w:fldCharType="begin"/>
            </w:r>
            <w:r>
              <w:rPr>
                <w:noProof/>
                <w:webHidden/>
              </w:rPr>
              <w:instrText xml:space="preserve"> PAGEREF _Toc187817062 \h </w:instrText>
            </w:r>
            <w:r>
              <w:rPr>
                <w:noProof/>
                <w:webHidden/>
              </w:rPr>
            </w:r>
            <w:r>
              <w:rPr>
                <w:noProof/>
                <w:webHidden/>
              </w:rPr>
              <w:fldChar w:fldCharType="separate"/>
            </w:r>
            <w:r w:rsidR="0052290A">
              <w:rPr>
                <w:noProof/>
                <w:webHidden/>
              </w:rPr>
              <w:t>47</w:t>
            </w:r>
            <w:r>
              <w:rPr>
                <w:noProof/>
                <w:webHidden/>
              </w:rPr>
              <w:fldChar w:fldCharType="end"/>
            </w:r>
          </w:hyperlink>
        </w:p>
        <w:p w14:paraId="50582F58" w14:textId="1FFD28E6" w:rsidR="008D13E0" w:rsidRDefault="008D13E0">
          <w:pPr>
            <w:pStyle w:val="TOC1"/>
            <w:tabs>
              <w:tab w:val="left" w:pos="2200"/>
            </w:tabs>
            <w:rPr>
              <w:rFonts w:asciiTheme="minorHAnsi" w:eastAsiaTheme="minorEastAsia" w:hAnsiTheme="minorHAnsi"/>
              <w:noProof/>
              <w:kern w:val="2"/>
              <w:sz w:val="24"/>
              <w:szCs w:val="24"/>
              <w14:ligatures w14:val="standardContextual"/>
            </w:rPr>
          </w:pPr>
          <w:hyperlink w:anchor="_Toc187817063" w:history="1">
            <w:r w:rsidRPr="00587542">
              <w:rPr>
                <w:rStyle w:val="Hyperlink"/>
                <w:noProof/>
              </w:rPr>
              <w:t>CHƯƠNG 3:</w:t>
            </w:r>
            <w:r>
              <w:rPr>
                <w:rFonts w:asciiTheme="minorHAnsi" w:eastAsiaTheme="minorEastAsia" w:hAnsiTheme="minorHAnsi"/>
                <w:noProof/>
                <w:kern w:val="2"/>
                <w:sz w:val="24"/>
                <w:szCs w:val="24"/>
                <w14:ligatures w14:val="standardContextual"/>
              </w:rPr>
              <w:tab/>
            </w:r>
            <w:r w:rsidRPr="00587542">
              <w:rPr>
                <w:rStyle w:val="Hyperlink"/>
                <w:noProof/>
              </w:rPr>
              <w:t>TRIỂN KHAI THỰC NGHIỆM</w:t>
            </w:r>
            <w:r>
              <w:rPr>
                <w:noProof/>
                <w:webHidden/>
              </w:rPr>
              <w:tab/>
            </w:r>
            <w:r>
              <w:rPr>
                <w:noProof/>
                <w:webHidden/>
              </w:rPr>
              <w:fldChar w:fldCharType="begin"/>
            </w:r>
            <w:r>
              <w:rPr>
                <w:noProof/>
                <w:webHidden/>
              </w:rPr>
              <w:instrText xml:space="preserve"> PAGEREF _Toc187817063 \h </w:instrText>
            </w:r>
            <w:r>
              <w:rPr>
                <w:noProof/>
                <w:webHidden/>
              </w:rPr>
            </w:r>
            <w:r>
              <w:rPr>
                <w:noProof/>
                <w:webHidden/>
              </w:rPr>
              <w:fldChar w:fldCharType="separate"/>
            </w:r>
            <w:r w:rsidR="0052290A">
              <w:rPr>
                <w:noProof/>
                <w:webHidden/>
              </w:rPr>
              <w:t>51</w:t>
            </w:r>
            <w:r>
              <w:rPr>
                <w:noProof/>
                <w:webHidden/>
              </w:rPr>
              <w:fldChar w:fldCharType="end"/>
            </w:r>
          </w:hyperlink>
        </w:p>
        <w:p w14:paraId="621D2798" w14:textId="5AECE866"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64" w:history="1">
            <w:r w:rsidRPr="00587542">
              <w:rPr>
                <w:rStyle w:val="Hyperlink"/>
                <w:bCs/>
                <w:noProof/>
              </w:rPr>
              <w:t>3.1</w:t>
            </w:r>
            <w:r>
              <w:rPr>
                <w:rFonts w:asciiTheme="minorHAnsi" w:eastAsiaTheme="minorEastAsia" w:hAnsiTheme="minorHAnsi"/>
                <w:noProof/>
                <w:kern w:val="2"/>
                <w:sz w:val="24"/>
                <w:szCs w:val="24"/>
                <w14:ligatures w14:val="standardContextual"/>
              </w:rPr>
              <w:tab/>
            </w:r>
            <w:r w:rsidRPr="00587542">
              <w:rPr>
                <w:rStyle w:val="Hyperlink"/>
                <w:noProof/>
              </w:rPr>
              <w:t>Triển khai các công cụ đóng gói</w:t>
            </w:r>
            <w:r>
              <w:rPr>
                <w:noProof/>
                <w:webHidden/>
              </w:rPr>
              <w:tab/>
            </w:r>
            <w:r>
              <w:rPr>
                <w:noProof/>
                <w:webHidden/>
              </w:rPr>
              <w:fldChar w:fldCharType="begin"/>
            </w:r>
            <w:r>
              <w:rPr>
                <w:noProof/>
                <w:webHidden/>
              </w:rPr>
              <w:instrText xml:space="preserve"> PAGEREF _Toc187817064 \h </w:instrText>
            </w:r>
            <w:r>
              <w:rPr>
                <w:noProof/>
                <w:webHidden/>
              </w:rPr>
            </w:r>
            <w:r>
              <w:rPr>
                <w:noProof/>
                <w:webHidden/>
              </w:rPr>
              <w:fldChar w:fldCharType="separate"/>
            </w:r>
            <w:r w:rsidR="0052290A">
              <w:rPr>
                <w:noProof/>
                <w:webHidden/>
              </w:rPr>
              <w:t>51</w:t>
            </w:r>
            <w:r>
              <w:rPr>
                <w:noProof/>
                <w:webHidden/>
              </w:rPr>
              <w:fldChar w:fldCharType="end"/>
            </w:r>
          </w:hyperlink>
        </w:p>
        <w:p w14:paraId="1384F040" w14:textId="092A31EA"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65" w:history="1">
            <w:r w:rsidRPr="00587542">
              <w:rPr>
                <w:rStyle w:val="Hyperlink"/>
                <w:bCs/>
                <w:noProof/>
              </w:rPr>
              <w:t>3.1.1</w:t>
            </w:r>
            <w:r>
              <w:rPr>
                <w:rFonts w:asciiTheme="minorHAnsi" w:eastAsiaTheme="minorEastAsia" w:hAnsiTheme="minorHAnsi"/>
                <w:noProof/>
                <w:kern w:val="2"/>
                <w:sz w:val="24"/>
                <w:szCs w:val="24"/>
                <w14:ligatures w14:val="standardContextual"/>
              </w:rPr>
              <w:tab/>
            </w:r>
            <w:r w:rsidRPr="00587542">
              <w:rPr>
                <w:rStyle w:val="Hyperlink"/>
                <w:noProof/>
              </w:rPr>
              <w:t>UPX</w:t>
            </w:r>
            <w:r>
              <w:rPr>
                <w:noProof/>
                <w:webHidden/>
              </w:rPr>
              <w:tab/>
            </w:r>
            <w:r>
              <w:rPr>
                <w:noProof/>
                <w:webHidden/>
              </w:rPr>
              <w:fldChar w:fldCharType="begin"/>
            </w:r>
            <w:r>
              <w:rPr>
                <w:noProof/>
                <w:webHidden/>
              </w:rPr>
              <w:instrText xml:space="preserve"> PAGEREF _Toc187817065 \h </w:instrText>
            </w:r>
            <w:r>
              <w:rPr>
                <w:noProof/>
                <w:webHidden/>
              </w:rPr>
            </w:r>
            <w:r>
              <w:rPr>
                <w:noProof/>
                <w:webHidden/>
              </w:rPr>
              <w:fldChar w:fldCharType="separate"/>
            </w:r>
            <w:r w:rsidR="0052290A">
              <w:rPr>
                <w:noProof/>
                <w:webHidden/>
              </w:rPr>
              <w:t>51</w:t>
            </w:r>
            <w:r>
              <w:rPr>
                <w:noProof/>
                <w:webHidden/>
              </w:rPr>
              <w:fldChar w:fldCharType="end"/>
            </w:r>
          </w:hyperlink>
        </w:p>
        <w:p w14:paraId="6E018EA7" w14:textId="77F0A9F6"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66" w:history="1">
            <w:r w:rsidRPr="00587542">
              <w:rPr>
                <w:rStyle w:val="Hyperlink"/>
                <w:bCs/>
                <w:noProof/>
              </w:rPr>
              <w:t>3.1.2</w:t>
            </w:r>
            <w:r>
              <w:rPr>
                <w:rFonts w:asciiTheme="minorHAnsi" w:eastAsiaTheme="minorEastAsia" w:hAnsiTheme="minorHAnsi"/>
                <w:noProof/>
                <w:kern w:val="2"/>
                <w:sz w:val="24"/>
                <w:szCs w:val="24"/>
                <w14:ligatures w14:val="standardContextual"/>
              </w:rPr>
              <w:tab/>
            </w:r>
            <w:r w:rsidRPr="00587542">
              <w:rPr>
                <w:rStyle w:val="Hyperlink"/>
                <w:noProof/>
              </w:rPr>
              <w:t>FSG</w:t>
            </w:r>
            <w:r>
              <w:rPr>
                <w:noProof/>
                <w:webHidden/>
              </w:rPr>
              <w:tab/>
            </w:r>
            <w:r>
              <w:rPr>
                <w:noProof/>
                <w:webHidden/>
              </w:rPr>
              <w:fldChar w:fldCharType="begin"/>
            </w:r>
            <w:r>
              <w:rPr>
                <w:noProof/>
                <w:webHidden/>
              </w:rPr>
              <w:instrText xml:space="preserve"> PAGEREF _Toc187817066 \h </w:instrText>
            </w:r>
            <w:r>
              <w:rPr>
                <w:noProof/>
                <w:webHidden/>
              </w:rPr>
            </w:r>
            <w:r>
              <w:rPr>
                <w:noProof/>
                <w:webHidden/>
              </w:rPr>
              <w:fldChar w:fldCharType="separate"/>
            </w:r>
            <w:r w:rsidR="0052290A">
              <w:rPr>
                <w:noProof/>
                <w:webHidden/>
              </w:rPr>
              <w:t>53</w:t>
            </w:r>
            <w:r>
              <w:rPr>
                <w:noProof/>
                <w:webHidden/>
              </w:rPr>
              <w:fldChar w:fldCharType="end"/>
            </w:r>
          </w:hyperlink>
        </w:p>
        <w:p w14:paraId="4CCAA0D7" w14:textId="4FB41038"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67" w:history="1">
            <w:r w:rsidRPr="00587542">
              <w:rPr>
                <w:rStyle w:val="Hyperlink"/>
                <w:bCs/>
                <w:noProof/>
              </w:rPr>
              <w:t>3.1.3</w:t>
            </w:r>
            <w:r>
              <w:rPr>
                <w:rFonts w:asciiTheme="minorHAnsi" w:eastAsiaTheme="minorEastAsia" w:hAnsiTheme="minorHAnsi"/>
                <w:noProof/>
                <w:kern w:val="2"/>
                <w:sz w:val="24"/>
                <w:szCs w:val="24"/>
                <w14:ligatures w14:val="standardContextual"/>
              </w:rPr>
              <w:tab/>
            </w:r>
            <w:r w:rsidRPr="00587542">
              <w:rPr>
                <w:rStyle w:val="Hyperlink"/>
                <w:noProof/>
              </w:rPr>
              <w:t>MEW</w:t>
            </w:r>
            <w:r>
              <w:rPr>
                <w:noProof/>
                <w:webHidden/>
              </w:rPr>
              <w:tab/>
            </w:r>
            <w:r>
              <w:rPr>
                <w:noProof/>
                <w:webHidden/>
              </w:rPr>
              <w:fldChar w:fldCharType="begin"/>
            </w:r>
            <w:r>
              <w:rPr>
                <w:noProof/>
                <w:webHidden/>
              </w:rPr>
              <w:instrText xml:space="preserve"> PAGEREF _Toc187817067 \h </w:instrText>
            </w:r>
            <w:r>
              <w:rPr>
                <w:noProof/>
                <w:webHidden/>
              </w:rPr>
            </w:r>
            <w:r>
              <w:rPr>
                <w:noProof/>
                <w:webHidden/>
              </w:rPr>
              <w:fldChar w:fldCharType="separate"/>
            </w:r>
            <w:r w:rsidR="0052290A">
              <w:rPr>
                <w:noProof/>
                <w:webHidden/>
              </w:rPr>
              <w:t>55</w:t>
            </w:r>
            <w:r>
              <w:rPr>
                <w:noProof/>
                <w:webHidden/>
              </w:rPr>
              <w:fldChar w:fldCharType="end"/>
            </w:r>
          </w:hyperlink>
        </w:p>
        <w:p w14:paraId="148941D5" w14:textId="10A82ACA"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68" w:history="1">
            <w:r w:rsidRPr="00587542">
              <w:rPr>
                <w:rStyle w:val="Hyperlink"/>
                <w:bCs/>
                <w:noProof/>
              </w:rPr>
              <w:t>3.1.4</w:t>
            </w:r>
            <w:r>
              <w:rPr>
                <w:rFonts w:asciiTheme="minorHAnsi" w:eastAsiaTheme="minorEastAsia" w:hAnsiTheme="minorHAnsi"/>
                <w:noProof/>
                <w:kern w:val="2"/>
                <w:sz w:val="24"/>
                <w:szCs w:val="24"/>
                <w14:ligatures w14:val="standardContextual"/>
              </w:rPr>
              <w:tab/>
            </w:r>
            <w:r w:rsidRPr="00587542">
              <w:rPr>
                <w:rStyle w:val="Hyperlink"/>
                <w:noProof/>
              </w:rPr>
              <w:t>MPRESS</w:t>
            </w:r>
            <w:r>
              <w:rPr>
                <w:noProof/>
                <w:webHidden/>
              </w:rPr>
              <w:tab/>
            </w:r>
            <w:r>
              <w:rPr>
                <w:noProof/>
                <w:webHidden/>
              </w:rPr>
              <w:fldChar w:fldCharType="begin"/>
            </w:r>
            <w:r>
              <w:rPr>
                <w:noProof/>
                <w:webHidden/>
              </w:rPr>
              <w:instrText xml:space="preserve"> PAGEREF _Toc187817068 \h </w:instrText>
            </w:r>
            <w:r>
              <w:rPr>
                <w:noProof/>
                <w:webHidden/>
              </w:rPr>
            </w:r>
            <w:r>
              <w:rPr>
                <w:noProof/>
                <w:webHidden/>
              </w:rPr>
              <w:fldChar w:fldCharType="separate"/>
            </w:r>
            <w:r w:rsidR="0052290A">
              <w:rPr>
                <w:noProof/>
                <w:webHidden/>
              </w:rPr>
              <w:t>57</w:t>
            </w:r>
            <w:r>
              <w:rPr>
                <w:noProof/>
                <w:webHidden/>
              </w:rPr>
              <w:fldChar w:fldCharType="end"/>
            </w:r>
          </w:hyperlink>
        </w:p>
        <w:p w14:paraId="70AF472B" w14:textId="6A77092C"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69" w:history="1">
            <w:r w:rsidRPr="00587542">
              <w:rPr>
                <w:rStyle w:val="Hyperlink"/>
                <w:bCs/>
                <w:noProof/>
              </w:rPr>
              <w:t>3.2</w:t>
            </w:r>
            <w:r>
              <w:rPr>
                <w:rFonts w:asciiTheme="minorHAnsi" w:eastAsiaTheme="minorEastAsia" w:hAnsiTheme="minorHAnsi"/>
                <w:noProof/>
                <w:kern w:val="2"/>
                <w:sz w:val="24"/>
                <w:szCs w:val="24"/>
                <w14:ligatures w14:val="standardContextual"/>
              </w:rPr>
              <w:tab/>
            </w:r>
            <w:r w:rsidRPr="00587542">
              <w:rPr>
                <w:rStyle w:val="Hyperlink"/>
                <w:noProof/>
              </w:rPr>
              <w:t>Triển khai các công cụ phát hiện và giải nén các tập thực thi Windows</w:t>
            </w:r>
            <w:r>
              <w:rPr>
                <w:noProof/>
                <w:webHidden/>
              </w:rPr>
              <w:tab/>
            </w:r>
            <w:r>
              <w:rPr>
                <w:noProof/>
                <w:webHidden/>
              </w:rPr>
              <w:fldChar w:fldCharType="begin"/>
            </w:r>
            <w:r>
              <w:rPr>
                <w:noProof/>
                <w:webHidden/>
              </w:rPr>
              <w:instrText xml:space="preserve"> PAGEREF _Toc187817069 \h </w:instrText>
            </w:r>
            <w:r>
              <w:rPr>
                <w:noProof/>
                <w:webHidden/>
              </w:rPr>
            </w:r>
            <w:r>
              <w:rPr>
                <w:noProof/>
                <w:webHidden/>
              </w:rPr>
              <w:fldChar w:fldCharType="separate"/>
            </w:r>
            <w:r w:rsidR="0052290A">
              <w:rPr>
                <w:noProof/>
                <w:webHidden/>
              </w:rPr>
              <w:t>59</w:t>
            </w:r>
            <w:r>
              <w:rPr>
                <w:noProof/>
                <w:webHidden/>
              </w:rPr>
              <w:fldChar w:fldCharType="end"/>
            </w:r>
          </w:hyperlink>
        </w:p>
        <w:p w14:paraId="0F4A1EB5" w14:textId="05A75C9C"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70" w:history="1">
            <w:r w:rsidRPr="00587542">
              <w:rPr>
                <w:rStyle w:val="Hyperlink"/>
                <w:bCs/>
                <w:noProof/>
              </w:rPr>
              <w:t>3.2.1</w:t>
            </w:r>
            <w:r>
              <w:rPr>
                <w:rFonts w:asciiTheme="minorHAnsi" w:eastAsiaTheme="minorEastAsia" w:hAnsiTheme="minorHAnsi"/>
                <w:noProof/>
                <w:kern w:val="2"/>
                <w:sz w:val="24"/>
                <w:szCs w:val="24"/>
                <w14:ligatures w14:val="standardContextual"/>
              </w:rPr>
              <w:tab/>
            </w:r>
            <w:r w:rsidRPr="00587542">
              <w:rPr>
                <w:rStyle w:val="Hyperlink"/>
                <w:noProof/>
              </w:rPr>
              <w:t>Unipacker</w:t>
            </w:r>
            <w:r>
              <w:rPr>
                <w:noProof/>
                <w:webHidden/>
              </w:rPr>
              <w:tab/>
            </w:r>
            <w:r>
              <w:rPr>
                <w:noProof/>
                <w:webHidden/>
              </w:rPr>
              <w:fldChar w:fldCharType="begin"/>
            </w:r>
            <w:r>
              <w:rPr>
                <w:noProof/>
                <w:webHidden/>
              </w:rPr>
              <w:instrText xml:space="preserve"> PAGEREF _Toc187817070 \h </w:instrText>
            </w:r>
            <w:r>
              <w:rPr>
                <w:noProof/>
                <w:webHidden/>
              </w:rPr>
            </w:r>
            <w:r>
              <w:rPr>
                <w:noProof/>
                <w:webHidden/>
              </w:rPr>
              <w:fldChar w:fldCharType="separate"/>
            </w:r>
            <w:r w:rsidR="0052290A">
              <w:rPr>
                <w:noProof/>
                <w:webHidden/>
              </w:rPr>
              <w:t>59</w:t>
            </w:r>
            <w:r>
              <w:rPr>
                <w:noProof/>
                <w:webHidden/>
              </w:rPr>
              <w:fldChar w:fldCharType="end"/>
            </w:r>
          </w:hyperlink>
        </w:p>
        <w:p w14:paraId="2988B064" w14:textId="770B715E"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71" w:history="1">
            <w:r w:rsidRPr="00587542">
              <w:rPr>
                <w:rStyle w:val="Hyperlink"/>
                <w:bCs/>
                <w:noProof/>
              </w:rPr>
              <w:t>3.2.2</w:t>
            </w:r>
            <w:r>
              <w:rPr>
                <w:rFonts w:asciiTheme="minorHAnsi" w:eastAsiaTheme="minorEastAsia" w:hAnsiTheme="minorHAnsi"/>
                <w:noProof/>
                <w:kern w:val="2"/>
                <w:sz w:val="24"/>
                <w:szCs w:val="24"/>
                <w14:ligatures w14:val="standardContextual"/>
              </w:rPr>
              <w:tab/>
            </w:r>
            <w:r w:rsidRPr="00587542">
              <w:rPr>
                <w:rStyle w:val="Hyperlink"/>
                <w:noProof/>
              </w:rPr>
              <w:t>ClamAV</w:t>
            </w:r>
            <w:r>
              <w:rPr>
                <w:noProof/>
                <w:webHidden/>
              </w:rPr>
              <w:tab/>
            </w:r>
            <w:r>
              <w:rPr>
                <w:noProof/>
                <w:webHidden/>
              </w:rPr>
              <w:fldChar w:fldCharType="begin"/>
            </w:r>
            <w:r>
              <w:rPr>
                <w:noProof/>
                <w:webHidden/>
              </w:rPr>
              <w:instrText xml:space="preserve"> PAGEREF _Toc187817071 \h </w:instrText>
            </w:r>
            <w:r>
              <w:rPr>
                <w:noProof/>
                <w:webHidden/>
              </w:rPr>
            </w:r>
            <w:r>
              <w:rPr>
                <w:noProof/>
                <w:webHidden/>
              </w:rPr>
              <w:fldChar w:fldCharType="separate"/>
            </w:r>
            <w:r w:rsidR="0052290A">
              <w:rPr>
                <w:noProof/>
                <w:webHidden/>
              </w:rPr>
              <w:t>65</w:t>
            </w:r>
            <w:r>
              <w:rPr>
                <w:noProof/>
                <w:webHidden/>
              </w:rPr>
              <w:fldChar w:fldCharType="end"/>
            </w:r>
          </w:hyperlink>
        </w:p>
        <w:p w14:paraId="7BE3AD5D" w14:textId="32535458"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72" w:history="1">
            <w:r w:rsidRPr="00587542">
              <w:rPr>
                <w:rStyle w:val="Hyperlink"/>
                <w:bCs/>
                <w:noProof/>
              </w:rPr>
              <w:t>3.2.3</w:t>
            </w:r>
            <w:r>
              <w:rPr>
                <w:rFonts w:asciiTheme="minorHAnsi" w:eastAsiaTheme="minorEastAsia" w:hAnsiTheme="minorHAnsi"/>
                <w:noProof/>
                <w:kern w:val="2"/>
                <w:sz w:val="24"/>
                <w:szCs w:val="24"/>
                <w14:ligatures w14:val="standardContextual"/>
              </w:rPr>
              <w:tab/>
            </w:r>
            <w:r w:rsidRPr="00587542">
              <w:rPr>
                <w:rStyle w:val="Hyperlink"/>
                <w:noProof/>
              </w:rPr>
              <w:t>PEiD</w:t>
            </w:r>
            <w:r>
              <w:rPr>
                <w:noProof/>
                <w:webHidden/>
              </w:rPr>
              <w:tab/>
            </w:r>
            <w:r>
              <w:rPr>
                <w:noProof/>
                <w:webHidden/>
              </w:rPr>
              <w:fldChar w:fldCharType="begin"/>
            </w:r>
            <w:r>
              <w:rPr>
                <w:noProof/>
                <w:webHidden/>
              </w:rPr>
              <w:instrText xml:space="preserve"> PAGEREF _Toc187817072 \h </w:instrText>
            </w:r>
            <w:r>
              <w:rPr>
                <w:noProof/>
                <w:webHidden/>
              </w:rPr>
            </w:r>
            <w:r>
              <w:rPr>
                <w:noProof/>
                <w:webHidden/>
              </w:rPr>
              <w:fldChar w:fldCharType="separate"/>
            </w:r>
            <w:r w:rsidR="0052290A">
              <w:rPr>
                <w:noProof/>
                <w:webHidden/>
              </w:rPr>
              <w:t>67</w:t>
            </w:r>
            <w:r>
              <w:rPr>
                <w:noProof/>
                <w:webHidden/>
              </w:rPr>
              <w:fldChar w:fldCharType="end"/>
            </w:r>
          </w:hyperlink>
        </w:p>
        <w:p w14:paraId="687EBC19" w14:textId="05093425" w:rsidR="008D13E0" w:rsidRDefault="008D13E0">
          <w:pPr>
            <w:pStyle w:val="TOC3"/>
            <w:tabs>
              <w:tab w:val="left" w:pos="1920"/>
              <w:tab w:val="right" w:leader="dot" w:pos="9800"/>
            </w:tabs>
            <w:rPr>
              <w:rFonts w:asciiTheme="minorHAnsi" w:eastAsiaTheme="minorEastAsia" w:hAnsiTheme="minorHAnsi"/>
              <w:noProof/>
              <w:kern w:val="2"/>
              <w:sz w:val="24"/>
              <w:szCs w:val="24"/>
              <w14:ligatures w14:val="standardContextual"/>
            </w:rPr>
          </w:pPr>
          <w:hyperlink w:anchor="_Toc187817073" w:history="1">
            <w:r w:rsidRPr="00587542">
              <w:rPr>
                <w:rStyle w:val="Hyperlink"/>
                <w:bCs/>
                <w:noProof/>
              </w:rPr>
              <w:t>3.2.4</w:t>
            </w:r>
            <w:r>
              <w:rPr>
                <w:rFonts w:asciiTheme="minorHAnsi" w:eastAsiaTheme="minorEastAsia" w:hAnsiTheme="minorHAnsi"/>
                <w:noProof/>
                <w:kern w:val="2"/>
                <w:sz w:val="24"/>
                <w:szCs w:val="24"/>
                <w14:ligatures w14:val="standardContextual"/>
              </w:rPr>
              <w:tab/>
            </w:r>
            <w:r w:rsidRPr="00587542">
              <w:rPr>
                <w:rStyle w:val="Hyperlink"/>
                <w:noProof/>
              </w:rPr>
              <w:t>DIE</w:t>
            </w:r>
            <w:r>
              <w:rPr>
                <w:noProof/>
                <w:webHidden/>
              </w:rPr>
              <w:tab/>
            </w:r>
            <w:r>
              <w:rPr>
                <w:noProof/>
                <w:webHidden/>
              </w:rPr>
              <w:fldChar w:fldCharType="begin"/>
            </w:r>
            <w:r>
              <w:rPr>
                <w:noProof/>
                <w:webHidden/>
              </w:rPr>
              <w:instrText xml:space="preserve"> PAGEREF _Toc187817073 \h </w:instrText>
            </w:r>
            <w:r>
              <w:rPr>
                <w:noProof/>
                <w:webHidden/>
              </w:rPr>
            </w:r>
            <w:r>
              <w:rPr>
                <w:noProof/>
                <w:webHidden/>
              </w:rPr>
              <w:fldChar w:fldCharType="separate"/>
            </w:r>
            <w:r w:rsidR="0052290A">
              <w:rPr>
                <w:noProof/>
                <w:webHidden/>
              </w:rPr>
              <w:t>69</w:t>
            </w:r>
            <w:r>
              <w:rPr>
                <w:noProof/>
                <w:webHidden/>
              </w:rPr>
              <w:fldChar w:fldCharType="end"/>
            </w:r>
          </w:hyperlink>
        </w:p>
        <w:p w14:paraId="6102F9E6" w14:textId="2EF361F4" w:rsidR="008D13E0" w:rsidRDefault="008D13E0">
          <w:pPr>
            <w:pStyle w:val="TOC1"/>
            <w:tabs>
              <w:tab w:val="left" w:pos="2200"/>
            </w:tabs>
            <w:rPr>
              <w:rFonts w:asciiTheme="minorHAnsi" w:eastAsiaTheme="minorEastAsia" w:hAnsiTheme="minorHAnsi"/>
              <w:noProof/>
              <w:kern w:val="2"/>
              <w:sz w:val="24"/>
              <w:szCs w:val="24"/>
              <w14:ligatures w14:val="standardContextual"/>
            </w:rPr>
          </w:pPr>
          <w:hyperlink w:anchor="_Toc187817074" w:history="1">
            <w:r w:rsidRPr="00587542">
              <w:rPr>
                <w:rStyle w:val="Hyperlink"/>
                <w:noProof/>
              </w:rPr>
              <w:t>CHƯƠNG 4:</w:t>
            </w:r>
            <w:r>
              <w:rPr>
                <w:rFonts w:asciiTheme="minorHAnsi" w:eastAsiaTheme="minorEastAsia" w:hAnsiTheme="minorHAnsi"/>
                <w:noProof/>
                <w:kern w:val="2"/>
                <w:sz w:val="24"/>
                <w:szCs w:val="24"/>
                <w14:ligatures w14:val="standardContextual"/>
              </w:rPr>
              <w:tab/>
            </w:r>
            <w:r w:rsidRPr="00587542">
              <w:rPr>
                <w:rStyle w:val="Hyperlink"/>
                <w:noProof/>
              </w:rPr>
              <w:t>KẾT QUẢ THỰC NGHIỆM</w:t>
            </w:r>
            <w:r>
              <w:rPr>
                <w:noProof/>
                <w:webHidden/>
              </w:rPr>
              <w:tab/>
            </w:r>
            <w:r>
              <w:rPr>
                <w:noProof/>
                <w:webHidden/>
              </w:rPr>
              <w:fldChar w:fldCharType="begin"/>
            </w:r>
            <w:r>
              <w:rPr>
                <w:noProof/>
                <w:webHidden/>
              </w:rPr>
              <w:instrText xml:space="preserve"> PAGEREF _Toc187817074 \h </w:instrText>
            </w:r>
            <w:r>
              <w:rPr>
                <w:noProof/>
                <w:webHidden/>
              </w:rPr>
            </w:r>
            <w:r>
              <w:rPr>
                <w:noProof/>
                <w:webHidden/>
              </w:rPr>
              <w:fldChar w:fldCharType="separate"/>
            </w:r>
            <w:r w:rsidR="0052290A">
              <w:rPr>
                <w:noProof/>
                <w:webHidden/>
              </w:rPr>
              <w:t>72</w:t>
            </w:r>
            <w:r>
              <w:rPr>
                <w:noProof/>
                <w:webHidden/>
              </w:rPr>
              <w:fldChar w:fldCharType="end"/>
            </w:r>
          </w:hyperlink>
        </w:p>
        <w:p w14:paraId="4A39DF32" w14:textId="3A91A1BB"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75" w:history="1">
            <w:r w:rsidRPr="00587542">
              <w:rPr>
                <w:rStyle w:val="Hyperlink"/>
                <w:bCs/>
                <w:noProof/>
              </w:rPr>
              <w:t>4.1</w:t>
            </w:r>
            <w:r>
              <w:rPr>
                <w:rFonts w:asciiTheme="minorHAnsi" w:eastAsiaTheme="minorEastAsia" w:hAnsiTheme="minorHAnsi"/>
                <w:noProof/>
                <w:kern w:val="2"/>
                <w:sz w:val="24"/>
                <w:szCs w:val="24"/>
                <w14:ligatures w14:val="standardContextual"/>
              </w:rPr>
              <w:tab/>
            </w:r>
            <w:r w:rsidRPr="00587542">
              <w:rPr>
                <w:rStyle w:val="Hyperlink"/>
                <w:noProof/>
              </w:rPr>
              <w:t>Bộ dữ liệu</w:t>
            </w:r>
            <w:r>
              <w:rPr>
                <w:noProof/>
                <w:webHidden/>
              </w:rPr>
              <w:tab/>
            </w:r>
            <w:r>
              <w:rPr>
                <w:noProof/>
                <w:webHidden/>
              </w:rPr>
              <w:fldChar w:fldCharType="begin"/>
            </w:r>
            <w:r>
              <w:rPr>
                <w:noProof/>
                <w:webHidden/>
              </w:rPr>
              <w:instrText xml:space="preserve"> PAGEREF _Toc187817075 \h </w:instrText>
            </w:r>
            <w:r>
              <w:rPr>
                <w:noProof/>
                <w:webHidden/>
              </w:rPr>
            </w:r>
            <w:r>
              <w:rPr>
                <w:noProof/>
                <w:webHidden/>
              </w:rPr>
              <w:fldChar w:fldCharType="separate"/>
            </w:r>
            <w:r w:rsidR="0052290A">
              <w:rPr>
                <w:noProof/>
                <w:webHidden/>
              </w:rPr>
              <w:t>72</w:t>
            </w:r>
            <w:r>
              <w:rPr>
                <w:noProof/>
                <w:webHidden/>
              </w:rPr>
              <w:fldChar w:fldCharType="end"/>
            </w:r>
          </w:hyperlink>
        </w:p>
        <w:p w14:paraId="2934578F" w14:textId="26DC65ED"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76" w:history="1">
            <w:r w:rsidRPr="00587542">
              <w:rPr>
                <w:rStyle w:val="Hyperlink"/>
                <w:bCs/>
                <w:noProof/>
              </w:rPr>
              <w:t>4.2</w:t>
            </w:r>
            <w:r>
              <w:rPr>
                <w:rFonts w:asciiTheme="minorHAnsi" w:eastAsiaTheme="minorEastAsia" w:hAnsiTheme="minorHAnsi"/>
                <w:noProof/>
                <w:kern w:val="2"/>
                <w:sz w:val="24"/>
                <w:szCs w:val="24"/>
                <w14:ligatures w14:val="standardContextual"/>
              </w:rPr>
              <w:tab/>
            </w:r>
            <w:r w:rsidRPr="00587542">
              <w:rPr>
                <w:rStyle w:val="Hyperlink"/>
                <w:noProof/>
              </w:rPr>
              <w:t>Cấu hình máy sử dụng cho thực nghiệm</w:t>
            </w:r>
            <w:r>
              <w:rPr>
                <w:noProof/>
                <w:webHidden/>
              </w:rPr>
              <w:tab/>
            </w:r>
            <w:r>
              <w:rPr>
                <w:noProof/>
                <w:webHidden/>
              </w:rPr>
              <w:fldChar w:fldCharType="begin"/>
            </w:r>
            <w:r>
              <w:rPr>
                <w:noProof/>
                <w:webHidden/>
              </w:rPr>
              <w:instrText xml:space="preserve"> PAGEREF _Toc187817076 \h </w:instrText>
            </w:r>
            <w:r>
              <w:rPr>
                <w:noProof/>
                <w:webHidden/>
              </w:rPr>
            </w:r>
            <w:r>
              <w:rPr>
                <w:noProof/>
                <w:webHidden/>
              </w:rPr>
              <w:fldChar w:fldCharType="separate"/>
            </w:r>
            <w:r w:rsidR="0052290A">
              <w:rPr>
                <w:noProof/>
                <w:webHidden/>
              </w:rPr>
              <w:t>73</w:t>
            </w:r>
            <w:r>
              <w:rPr>
                <w:noProof/>
                <w:webHidden/>
              </w:rPr>
              <w:fldChar w:fldCharType="end"/>
            </w:r>
          </w:hyperlink>
        </w:p>
        <w:p w14:paraId="580FCCFC" w14:textId="3B63FEEF"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77" w:history="1">
            <w:r w:rsidRPr="00587542">
              <w:rPr>
                <w:rStyle w:val="Hyperlink"/>
                <w:bCs/>
                <w:noProof/>
              </w:rPr>
              <w:t>4.3</w:t>
            </w:r>
            <w:r>
              <w:rPr>
                <w:rFonts w:asciiTheme="minorHAnsi" w:eastAsiaTheme="minorEastAsia" w:hAnsiTheme="minorHAnsi"/>
                <w:noProof/>
                <w:kern w:val="2"/>
                <w:sz w:val="24"/>
                <w:szCs w:val="24"/>
                <w14:ligatures w14:val="standardContextual"/>
              </w:rPr>
              <w:tab/>
            </w:r>
            <w:r w:rsidRPr="00587542">
              <w:rPr>
                <w:rStyle w:val="Hyperlink"/>
                <w:noProof/>
              </w:rPr>
              <w:t>Tự động hóa</w:t>
            </w:r>
            <w:r>
              <w:rPr>
                <w:noProof/>
                <w:webHidden/>
              </w:rPr>
              <w:tab/>
            </w:r>
            <w:r>
              <w:rPr>
                <w:noProof/>
                <w:webHidden/>
              </w:rPr>
              <w:fldChar w:fldCharType="begin"/>
            </w:r>
            <w:r>
              <w:rPr>
                <w:noProof/>
                <w:webHidden/>
              </w:rPr>
              <w:instrText xml:space="preserve"> PAGEREF _Toc187817077 \h </w:instrText>
            </w:r>
            <w:r>
              <w:rPr>
                <w:noProof/>
                <w:webHidden/>
              </w:rPr>
            </w:r>
            <w:r>
              <w:rPr>
                <w:noProof/>
                <w:webHidden/>
              </w:rPr>
              <w:fldChar w:fldCharType="separate"/>
            </w:r>
            <w:r w:rsidR="0052290A">
              <w:rPr>
                <w:noProof/>
                <w:webHidden/>
              </w:rPr>
              <w:t>73</w:t>
            </w:r>
            <w:r>
              <w:rPr>
                <w:noProof/>
                <w:webHidden/>
              </w:rPr>
              <w:fldChar w:fldCharType="end"/>
            </w:r>
          </w:hyperlink>
        </w:p>
        <w:p w14:paraId="7137B6B0" w14:textId="28FC13BF" w:rsidR="008D13E0" w:rsidRDefault="008D13E0">
          <w:pPr>
            <w:pStyle w:val="TOC1"/>
            <w:tabs>
              <w:tab w:val="left" w:pos="2200"/>
            </w:tabs>
            <w:rPr>
              <w:rFonts w:asciiTheme="minorHAnsi" w:eastAsiaTheme="minorEastAsia" w:hAnsiTheme="minorHAnsi"/>
              <w:noProof/>
              <w:kern w:val="2"/>
              <w:sz w:val="24"/>
              <w:szCs w:val="24"/>
              <w14:ligatures w14:val="standardContextual"/>
            </w:rPr>
          </w:pPr>
          <w:hyperlink w:anchor="_Toc187817078" w:history="1">
            <w:r w:rsidRPr="00587542">
              <w:rPr>
                <w:rStyle w:val="Hyperlink"/>
                <w:noProof/>
              </w:rPr>
              <w:t>CHƯƠNG 5:</w:t>
            </w:r>
            <w:r>
              <w:rPr>
                <w:rFonts w:asciiTheme="minorHAnsi" w:eastAsiaTheme="minorEastAsia" w:hAnsiTheme="minorHAnsi"/>
                <w:noProof/>
                <w:kern w:val="2"/>
                <w:sz w:val="24"/>
                <w:szCs w:val="24"/>
                <w14:ligatures w14:val="standardContextual"/>
              </w:rPr>
              <w:tab/>
            </w:r>
            <w:r w:rsidRPr="00587542">
              <w:rPr>
                <w:rStyle w:val="Hyperlink"/>
                <w:noProof/>
              </w:rPr>
              <w:t>HƯỚNG PHÁT TRIỂN</w:t>
            </w:r>
            <w:r>
              <w:rPr>
                <w:noProof/>
                <w:webHidden/>
              </w:rPr>
              <w:tab/>
            </w:r>
            <w:r>
              <w:rPr>
                <w:noProof/>
                <w:webHidden/>
              </w:rPr>
              <w:fldChar w:fldCharType="begin"/>
            </w:r>
            <w:r>
              <w:rPr>
                <w:noProof/>
                <w:webHidden/>
              </w:rPr>
              <w:instrText xml:space="preserve"> PAGEREF _Toc187817078 \h </w:instrText>
            </w:r>
            <w:r>
              <w:rPr>
                <w:noProof/>
                <w:webHidden/>
              </w:rPr>
            </w:r>
            <w:r>
              <w:rPr>
                <w:noProof/>
                <w:webHidden/>
              </w:rPr>
              <w:fldChar w:fldCharType="separate"/>
            </w:r>
            <w:r w:rsidR="0052290A">
              <w:rPr>
                <w:noProof/>
                <w:webHidden/>
              </w:rPr>
              <w:t>84</w:t>
            </w:r>
            <w:r>
              <w:rPr>
                <w:noProof/>
                <w:webHidden/>
              </w:rPr>
              <w:fldChar w:fldCharType="end"/>
            </w:r>
          </w:hyperlink>
        </w:p>
        <w:p w14:paraId="0168614C" w14:textId="115CD8CE"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79" w:history="1">
            <w:r w:rsidRPr="00587542">
              <w:rPr>
                <w:rStyle w:val="Hyperlink"/>
                <w:bCs/>
                <w:noProof/>
              </w:rPr>
              <w:t>5.1</w:t>
            </w:r>
            <w:r>
              <w:rPr>
                <w:rFonts w:asciiTheme="minorHAnsi" w:eastAsiaTheme="minorEastAsia" w:hAnsiTheme="minorHAnsi"/>
                <w:noProof/>
                <w:kern w:val="2"/>
                <w:sz w:val="24"/>
                <w:szCs w:val="24"/>
                <w14:ligatures w14:val="standardContextual"/>
              </w:rPr>
              <w:tab/>
            </w:r>
            <w:r w:rsidRPr="00587542">
              <w:rPr>
                <w:rStyle w:val="Hyperlink"/>
                <w:noProof/>
              </w:rPr>
              <w:t>Kết luận</w:t>
            </w:r>
            <w:r>
              <w:rPr>
                <w:noProof/>
                <w:webHidden/>
              </w:rPr>
              <w:tab/>
            </w:r>
            <w:r>
              <w:rPr>
                <w:noProof/>
                <w:webHidden/>
              </w:rPr>
              <w:fldChar w:fldCharType="begin"/>
            </w:r>
            <w:r>
              <w:rPr>
                <w:noProof/>
                <w:webHidden/>
              </w:rPr>
              <w:instrText xml:space="preserve"> PAGEREF _Toc187817079 \h </w:instrText>
            </w:r>
            <w:r>
              <w:rPr>
                <w:noProof/>
                <w:webHidden/>
              </w:rPr>
            </w:r>
            <w:r>
              <w:rPr>
                <w:noProof/>
                <w:webHidden/>
              </w:rPr>
              <w:fldChar w:fldCharType="separate"/>
            </w:r>
            <w:r w:rsidR="0052290A">
              <w:rPr>
                <w:noProof/>
                <w:webHidden/>
              </w:rPr>
              <w:t>84</w:t>
            </w:r>
            <w:r>
              <w:rPr>
                <w:noProof/>
                <w:webHidden/>
              </w:rPr>
              <w:fldChar w:fldCharType="end"/>
            </w:r>
          </w:hyperlink>
        </w:p>
        <w:p w14:paraId="1C694EB1" w14:textId="465577FA" w:rsidR="008D13E0" w:rsidRDefault="008D13E0">
          <w:pPr>
            <w:pStyle w:val="TOC2"/>
            <w:tabs>
              <w:tab w:val="left" w:pos="1440"/>
              <w:tab w:val="right" w:leader="dot" w:pos="9800"/>
            </w:tabs>
            <w:rPr>
              <w:rFonts w:asciiTheme="minorHAnsi" w:eastAsiaTheme="minorEastAsia" w:hAnsiTheme="minorHAnsi"/>
              <w:noProof/>
              <w:kern w:val="2"/>
              <w:sz w:val="24"/>
              <w:szCs w:val="24"/>
              <w14:ligatures w14:val="standardContextual"/>
            </w:rPr>
          </w:pPr>
          <w:hyperlink w:anchor="_Toc187817080" w:history="1">
            <w:r w:rsidRPr="00587542">
              <w:rPr>
                <w:rStyle w:val="Hyperlink"/>
                <w:bCs/>
                <w:noProof/>
              </w:rPr>
              <w:t>5.2</w:t>
            </w:r>
            <w:r>
              <w:rPr>
                <w:rFonts w:asciiTheme="minorHAnsi" w:eastAsiaTheme="minorEastAsia" w:hAnsiTheme="minorHAnsi"/>
                <w:noProof/>
                <w:kern w:val="2"/>
                <w:sz w:val="24"/>
                <w:szCs w:val="24"/>
                <w14:ligatures w14:val="standardContextual"/>
              </w:rPr>
              <w:tab/>
            </w:r>
            <w:r w:rsidRPr="00587542">
              <w:rPr>
                <w:rStyle w:val="Hyperlink"/>
                <w:noProof/>
              </w:rPr>
              <w:t>Hướng phát triển</w:t>
            </w:r>
            <w:r>
              <w:rPr>
                <w:noProof/>
                <w:webHidden/>
              </w:rPr>
              <w:tab/>
            </w:r>
            <w:r>
              <w:rPr>
                <w:noProof/>
                <w:webHidden/>
              </w:rPr>
              <w:fldChar w:fldCharType="begin"/>
            </w:r>
            <w:r>
              <w:rPr>
                <w:noProof/>
                <w:webHidden/>
              </w:rPr>
              <w:instrText xml:space="preserve"> PAGEREF _Toc187817080 \h </w:instrText>
            </w:r>
            <w:r>
              <w:rPr>
                <w:noProof/>
                <w:webHidden/>
              </w:rPr>
            </w:r>
            <w:r>
              <w:rPr>
                <w:noProof/>
                <w:webHidden/>
              </w:rPr>
              <w:fldChar w:fldCharType="separate"/>
            </w:r>
            <w:r w:rsidR="0052290A">
              <w:rPr>
                <w:noProof/>
                <w:webHidden/>
              </w:rPr>
              <w:t>85</w:t>
            </w:r>
            <w:r>
              <w:rPr>
                <w:noProof/>
                <w:webHidden/>
              </w:rPr>
              <w:fldChar w:fldCharType="end"/>
            </w:r>
          </w:hyperlink>
        </w:p>
        <w:p w14:paraId="0EFCAAFB" w14:textId="0F4863D0" w:rsidR="008D13E0" w:rsidRDefault="008D13E0">
          <w:pPr>
            <w:pStyle w:val="TOC1"/>
            <w:rPr>
              <w:rFonts w:asciiTheme="minorHAnsi" w:eastAsiaTheme="minorEastAsia" w:hAnsiTheme="minorHAnsi"/>
              <w:noProof/>
              <w:kern w:val="2"/>
              <w:sz w:val="24"/>
              <w:szCs w:val="24"/>
              <w14:ligatures w14:val="standardContextual"/>
            </w:rPr>
          </w:pPr>
          <w:hyperlink w:anchor="_Toc187817081" w:history="1">
            <w:r w:rsidRPr="00587542">
              <w:rPr>
                <w:rStyle w:val="Hyperlink"/>
                <w:noProof/>
              </w:rPr>
              <w:t>TÀI LIỆU THAM KHẢO</w:t>
            </w:r>
            <w:r>
              <w:rPr>
                <w:noProof/>
                <w:webHidden/>
              </w:rPr>
              <w:tab/>
            </w:r>
            <w:r>
              <w:rPr>
                <w:noProof/>
                <w:webHidden/>
              </w:rPr>
              <w:fldChar w:fldCharType="begin"/>
            </w:r>
            <w:r>
              <w:rPr>
                <w:noProof/>
                <w:webHidden/>
              </w:rPr>
              <w:instrText xml:space="preserve"> PAGEREF _Toc187817081 \h </w:instrText>
            </w:r>
            <w:r>
              <w:rPr>
                <w:noProof/>
                <w:webHidden/>
              </w:rPr>
            </w:r>
            <w:r>
              <w:rPr>
                <w:noProof/>
                <w:webHidden/>
              </w:rPr>
              <w:fldChar w:fldCharType="separate"/>
            </w:r>
            <w:r w:rsidR="0052290A">
              <w:rPr>
                <w:noProof/>
                <w:webHidden/>
              </w:rPr>
              <w:t>87</w:t>
            </w:r>
            <w:r>
              <w:rPr>
                <w:noProof/>
                <w:webHidden/>
              </w:rPr>
              <w:fldChar w:fldCharType="end"/>
            </w:r>
          </w:hyperlink>
        </w:p>
        <w:p w14:paraId="51E7363C" w14:textId="68D8AD65" w:rsidR="00C67894" w:rsidRPr="008D13E0" w:rsidRDefault="002603EE" w:rsidP="008D13E0">
          <w:pPr>
            <w:spacing w:before="60" w:after="60"/>
            <w:ind w:right="-90"/>
            <w:rPr>
              <w:rFonts w:cs="Times New Roman"/>
            </w:rPr>
          </w:pPr>
          <w:r w:rsidRPr="00206023">
            <w:rPr>
              <w:rFonts w:cs="Times New Roman"/>
            </w:rPr>
            <w:fldChar w:fldCharType="end"/>
          </w:r>
        </w:p>
      </w:sdtContent>
    </w:sdt>
    <w:p w14:paraId="6ED80465" w14:textId="4738321C" w:rsidR="003733EF" w:rsidRPr="00206023" w:rsidRDefault="003733EF" w:rsidP="00A620C4">
      <w:pPr>
        <w:pStyle w:val="Heading1"/>
        <w:numPr>
          <w:ilvl w:val="0"/>
          <w:numId w:val="0"/>
        </w:numPr>
        <w:ind w:left="360"/>
      </w:pPr>
      <w:bookmarkStart w:id="2" w:name="_Toc187817038"/>
      <w:r w:rsidRPr="00206023">
        <w:lastRenderedPageBreak/>
        <w:t>LỜI CẢM ƠN</w:t>
      </w:r>
      <w:bookmarkEnd w:id="2"/>
    </w:p>
    <w:p w14:paraId="764C3705" w14:textId="73FA6F31" w:rsidR="00FB1624" w:rsidRPr="00C571D0" w:rsidRDefault="00FB1624" w:rsidP="00000F2A">
      <w:r>
        <w:t>Đầu tiên</w:t>
      </w:r>
      <w:r w:rsidRPr="00C571D0">
        <w:t xml:space="preserve">, nhóm chúng em xin gửi lời cảm ơn sâu sắc đến </w:t>
      </w:r>
      <w:r>
        <w:t>cô Đỗ Thị Thu Hiền</w:t>
      </w:r>
      <w:r w:rsidRPr="00C571D0">
        <w:t xml:space="preserve"> đã tạo điều kiện, giúp chúng em học tập và có được những kiến thức cơ bản làm tiền đề giúp chúng em hoàn thành được </w:t>
      </w:r>
      <w:r>
        <w:t>đồ</w:t>
      </w:r>
      <w:r w:rsidRPr="00C571D0">
        <w:t xml:space="preserve"> án này. Nhờ sự hướng dẫn tận tình và chu đáo của </w:t>
      </w:r>
      <w:r>
        <w:t>cô</w:t>
      </w:r>
      <w:r w:rsidRPr="00C571D0">
        <w:t>, nhóm chúng em đã học hỏi được nhiều kinh nghiệm và hoàn thành thuận lợi, đúng tiến độ cho</w:t>
      </w:r>
      <w:r>
        <w:t xml:space="preserve"> đồ</w:t>
      </w:r>
      <w:r w:rsidRPr="00C571D0">
        <w:t xml:space="preserve"> án của mình. </w:t>
      </w:r>
    </w:p>
    <w:p w14:paraId="5D4A55EC" w14:textId="77777777" w:rsidR="00FB1624" w:rsidRDefault="00FB1624" w:rsidP="00FB1624">
      <w:r w:rsidRPr="00C571D0">
        <w:t xml:space="preserve">Trong quá trình thực hiện đồ án, nhóm chúng em luôn giữ một tinh thần cầu tiến, học hỏi và cải thiện từ những sai lầm, tham khảo từ nhiều nguồn tài liệu khác nhau và luôn mong tạo ra được sản phẩm chất lượng nhất có thể. Tuy nhiên, do vốn kiến thức còn hạn chế trong quá trình trau dồi từng ngày, nhóm chúng em không thể tránh được những sai sót, vì vậy chúng em mong rằng </w:t>
      </w:r>
      <w:r>
        <w:t>cô</w:t>
      </w:r>
      <w:r w:rsidRPr="00C571D0">
        <w:t xml:space="preserve"> sẽ đưa ra nhận xét một cách chân thành để chúng em học hỏi thêm kinh nghiệm nhằm mục đích phục vụ tốt các dự án khác trong tương lai. </w:t>
      </w:r>
    </w:p>
    <w:p w14:paraId="64E7ACB5" w14:textId="73C110BC" w:rsidR="00FB1624" w:rsidRPr="00C571D0" w:rsidRDefault="00FB1624" w:rsidP="00FB1624">
      <w:r>
        <w:t>Em x</w:t>
      </w:r>
      <w:r w:rsidRPr="00C571D0">
        <w:t xml:space="preserve">in chân thành cảm ơn </w:t>
      </w:r>
      <w:r>
        <w:t>cô</w:t>
      </w:r>
      <w:r w:rsidRPr="00C571D0">
        <w:t>! </w:t>
      </w:r>
    </w:p>
    <w:p w14:paraId="251D25D9" w14:textId="77777777" w:rsidR="009D3EF5" w:rsidRPr="00206023" w:rsidRDefault="009D3EF5" w:rsidP="00A400DE">
      <w:pPr>
        <w:pStyle w:val="ListParagraph"/>
        <w:spacing w:before="60" w:after="60"/>
        <w:ind w:left="0" w:right="-90"/>
        <w:rPr>
          <w:rFonts w:cs="Times New Roman"/>
          <w:szCs w:val="26"/>
        </w:rPr>
      </w:pPr>
    </w:p>
    <w:p w14:paraId="6A41B36C" w14:textId="77777777" w:rsidR="009D3EF5" w:rsidRPr="00206023" w:rsidRDefault="009D3EF5" w:rsidP="00A400DE">
      <w:pPr>
        <w:pStyle w:val="ListParagraph"/>
        <w:spacing w:before="60" w:after="60"/>
        <w:ind w:left="0" w:right="-90"/>
        <w:rPr>
          <w:rFonts w:cs="Times New Roman"/>
          <w:szCs w:val="26"/>
        </w:rPr>
      </w:pPr>
    </w:p>
    <w:p w14:paraId="758D1BE9" w14:textId="0D4DF5BF" w:rsidR="009D3EF5" w:rsidRPr="00206023" w:rsidRDefault="009D3EF5" w:rsidP="00A400DE">
      <w:pPr>
        <w:pStyle w:val="NormalWeb"/>
        <w:spacing w:before="60" w:beforeAutospacing="0" w:after="60" w:afterAutospacing="0" w:line="360" w:lineRule="auto"/>
        <w:ind w:right="-90" w:firstLine="720"/>
        <w:jc w:val="right"/>
        <w:rPr>
          <w:i/>
          <w:color w:val="000000"/>
          <w:sz w:val="26"/>
          <w:szCs w:val="26"/>
        </w:rPr>
      </w:pPr>
      <w:r w:rsidRPr="00206023">
        <w:rPr>
          <w:i/>
          <w:color w:val="000000"/>
          <w:sz w:val="26"/>
          <w:szCs w:val="26"/>
        </w:rPr>
        <w:t xml:space="preserve">TP. Hồ Chí Minh, ngày </w:t>
      </w:r>
      <w:r w:rsidR="00FB1624">
        <w:rPr>
          <w:i/>
          <w:color w:val="000000"/>
          <w:sz w:val="26"/>
          <w:szCs w:val="26"/>
        </w:rPr>
        <w:t>…</w:t>
      </w:r>
      <w:r w:rsidRPr="00206023">
        <w:rPr>
          <w:i/>
          <w:color w:val="000000"/>
          <w:sz w:val="26"/>
          <w:szCs w:val="26"/>
        </w:rPr>
        <w:t xml:space="preserve"> tháng </w:t>
      </w:r>
      <w:r w:rsidR="00FB1624">
        <w:rPr>
          <w:i/>
          <w:color w:val="000000"/>
          <w:sz w:val="26"/>
          <w:szCs w:val="26"/>
        </w:rPr>
        <w:t>…</w:t>
      </w:r>
      <w:r w:rsidRPr="00206023">
        <w:rPr>
          <w:i/>
          <w:color w:val="000000"/>
          <w:sz w:val="26"/>
          <w:szCs w:val="26"/>
        </w:rPr>
        <w:t xml:space="preserve"> năm 20</w:t>
      </w:r>
      <w:r w:rsidR="00FB1624">
        <w:rPr>
          <w:i/>
          <w:color w:val="000000"/>
          <w:sz w:val="26"/>
          <w:szCs w:val="26"/>
        </w:rPr>
        <w:t>24</w:t>
      </w:r>
    </w:p>
    <w:p w14:paraId="4174A624" w14:textId="77777777" w:rsidR="009D3EF5" w:rsidRPr="00206023" w:rsidRDefault="009D3EF5" w:rsidP="00A400DE">
      <w:pPr>
        <w:spacing w:before="60" w:after="60"/>
        <w:ind w:right="-90"/>
        <w:rPr>
          <w:rFonts w:eastAsia="Times New Roman" w:cs="Times New Roman"/>
          <w:i/>
          <w:color w:val="000000"/>
          <w:szCs w:val="26"/>
        </w:rPr>
      </w:pPr>
      <w:r w:rsidRPr="00206023">
        <w:rPr>
          <w:rFonts w:cs="Times New Roman"/>
          <w:i/>
          <w:color w:val="000000"/>
          <w:szCs w:val="26"/>
        </w:rPr>
        <w:br w:type="page"/>
      </w:r>
    </w:p>
    <w:p w14:paraId="41178E2F" w14:textId="75EC1BC5" w:rsidR="004B71F2" w:rsidRDefault="004B71F2" w:rsidP="00D52339">
      <w:pPr>
        <w:pStyle w:val="Heading1"/>
        <w:numPr>
          <w:ilvl w:val="0"/>
          <w:numId w:val="0"/>
        </w:numPr>
        <w:ind w:left="360"/>
      </w:pPr>
      <w:bookmarkStart w:id="3" w:name="_Toc187817039"/>
      <w:r>
        <w:lastRenderedPageBreak/>
        <w:t>DANH MỤC HÌNH VẼ</w:t>
      </w:r>
      <w:bookmarkEnd w:id="3"/>
    </w:p>
    <w:p w14:paraId="14703BC8" w14:textId="63F87C0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r>
        <w:rPr>
          <w:b/>
          <w:bCs/>
        </w:rPr>
        <w:fldChar w:fldCharType="begin"/>
      </w:r>
      <w:r>
        <w:rPr>
          <w:b/>
          <w:bCs/>
        </w:rPr>
        <w:instrText xml:space="preserve"> TOC \h \z \c "Hình" </w:instrText>
      </w:r>
      <w:r>
        <w:rPr>
          <w:b/>
          <w:bCs/>
        </w:rPr>
        <w:fldChar w:fldCharType="separate"/>
      </w:r>
      <w:hyperlink w:anchor="_Toc187856614" w:history="1">
        <w:r w:rsidRPr="00711817">
          <w:rPr>
            <w:rStyle w:val="Hyperlink"/>
            <w:noProof/>
          </w:rPr>
          <w:t>Hình 1. Cấu trúc một file PE</w:t>
        </w:r>
        <w:r>
          <w:rPr>
            <w:noProof/>
            <w:webHidden/>
          </w:rPr>
          <w:tab/>
        </w:r>
        <w:r>
          <w:rPr>
            <w:noProof/>
            <w:webHidden/>
          </w:rPr>
          <w:fldChar w:fldCharType="begin"/>
        </w:r>
        <w:r>
          <w:rPr>
            <w:noProof/>
            <w:webHidden/>
          </w:rPr>
          <w:instrText xml:space="preserve"> PAGEREF _Toc187856614 \h </w:instrText>
        </w:r>
        <w:r>
          <w:rPr>
            <w:noProof/>
            <w:webHidden/>
          </w:rPr>
        </w:r>
        <w:r>
          <w:rPr>
            <w:noProof/>
            <w:webHidden/>
          </w:rPr>
          <w:fldChar w:fldCharType="separate"/>
        </w:r>
        <w:r w:rsidR="0052290A">
          <w:rPr>
            <w:noProof/>
            <w:webHidden/>
          </w:rPr>
          <w:t>8</w:t>
        </w:r>
        <w:r>
          <w:rPr>
            <w:noProof/>
            <w:webHidden/>
          </w:rPr>
          <w:fldChar w:fldCharType="end"/>
        </w:r>
      </w:hyperlink>
    </w:p>
    <w:p w14:paraId="30B22BEB" w14:textId="229EDD2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15" w:history="1">
        <w:r w:rsidRPr="00711817">
          <w:rPr>
            <w:rStyle w:val="Hyperlink"/>
            <w:noProof/>
          </w:rPr>
          <w:t>Hình 2. Một tập tin thực thi đã bị đóng gói</w:t>
        </w:r>
        <w:r>
          <w:rPr>
            <w:noProof/>
            <w:webHidden/>
          </w:rPr>
          <w:tab/>
        </w:r>
        <w:r>
          <w:rPr>
            <w:noProof/>
            <w:webHidden/>
          </w:rPr>
          <w:fldChar w:fldCharType="begin"/>
        </w:r>
        <w:r>
          <w:rPr>
            <w:noProof/>
            <w:webHidden/>
          </w:rPr>
          <w:instrText xml:space="preserve"> PAGEREF _Toc187856615 \h </w:instrText>
        </w:r>
        <w:r>
          <w:rPr>
            <w:noProof/>
            <w:webHidden/>
          </w:rPr>
        </w:r>
        <w:r>
          <w:rPr>
            <w:noProof/>
            <w:webHidden/>
          </w:rPr>
          <w:fldChar w:fldCharType="separate"/>
        </w:r>
        <w:r w:rsidR="0052290A">
          <w:rPr>
            <w:noProof/>
            <w:webHidden/>
          </w:rPr>
          <w:t>16</w:t>
        </w:r>
        <w:r>
          <w:rPr>
            <w:noProof/>
            <w:webHidden/>
          </w:rPr>
          <w:fldChar w:fldCharType="end"/>
        </w:r>
      </w:hyperlink>
    </w:p>
    <w:p w14:paraId="3E4B9C0E" w14:textId="34A1005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16" w:history="1">
        <w:r w:rsidRPr="00711817">
          <w:rPr>
            <w:rStyle w:val="Hyperlink"/>
            <w:noProof/>
          </w:rPr>
          <w:t>Hình 3. Công cụ nén tệp tin UPX</w:t>
        </w:r>
        <w:r>
          <w:rPr>
            <w:noProof/>
            <w:webHidden/>
          </w:rPr>
          <w:tab/>
        </w:r>
        <w:r>
          <w:rPr>
            <w:noProof/>
            <w:webHidden/>
          </w:rPr>
          <w:fldChar w:fldCharType="begin"/>
        </w:r>
        <w:r>
          <w:rPr>
            <w:noProof/>
            <w:webHidden/>
          </w:rPr>
          <w:instrText xml:space="preserve"> PAGEREF _Toc187856616 \h </w:instrText>
        </w:r>
        <w:r>
          <w:rPr>
            <w:noProof/>
            <w:webHidden/>
          </w:rPr>
        </w:r>
        <w:r>
          <w:rPr>
            <w:noProof/>
            <w:webHidden/>
          </w:rPr>
          <w:fldChar w:fldCharType="separate"/>
        </w:r>
        <w:r w:rsidR="0052290A">
          <w:rPr>
            <w:noProof/>
            <w:webHidden/>
          </w:rPr>
          <w:t>18</w:t>
        </w:r>
        <w:r>
          <w:rPr>
            <w:noProof/>
            <w:webHidden/>
          </w:rPr>
          <w:fldChar w:fldCharType="end"/>
        </w:r>
      </w:hyperlink>
    </w:p>
    <w:p w14:paraId="75AE9C13" w14:textId="2409812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17" w:history="1">
        <w:r w:rsidRPr="00711817">
          <w:rPr>
            <w:rStyle w:val="Hyperlink"/>
            <w:noProof/>
          </w:rPr>
          <w:t>Hình 4. Công nghệ nén tệp tin ASPack</w:t>
        </w:r>
        <w:r>
          <w:rPr>
            <w:noProof/>
            <w:webHidden/>
          </w:rPr>
          <w:tab/>
        </w:r>
        <w:r>
          <w:rPr>
            <w:noProof/>
            <w:webHidden/>
          </w:rPr>
          <w:fldChar w:fldCharType="begin"/>
        </w:r>
        <w:r>
          <w:rPr>
            <w:noProof/>
            <w:webHidden/>
          </w:rPr>
          <w:instrText xml:space="preserve"> PAGEREF _Toc187856617 \h </w:instrText>
        </w:r>
        <w:r>
          <w:rPr>
            <w:noProof/>
            <w:webHidden/>
          </w:rPr>
        </w:r>
        <w:r>
          <w:rPr>
            <w:noProof/>
            <w:webHidden/>
          </w:rPr>
          <w:fldChar w:fldCharType="separate"/>
        </w:r>
        <w:r w:rsidR="0052290A">
          <w:rPr>
            <w:noProof/>
            <w:webHidden/>
          </w:rPr>
          <w:t>21</w:t>
        </w:r>
        <w:r>
          <w:rPr>
            <w:noProof/>
            <w:webHidden/>
          </w:rPr>
          <w:fldChar w:fldCharType="end"/>
        </w:r>
      </w:hyperlink>
    </w:p>
    <w:p w14:paraId="46A680AF" w14:textId="282A28A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18" w:history="1">
        <w:r w:rsidRPr="00711817">
          <w:rPr>
            <w:rStyle w:val="Hyperlink"/>
            <w:noProof/>
          </w:rPr>
          <w:t>Hình 5. Công cụ nén tệp tin MPRESS</w:t>
        </w:r>
        <w:r>
          <w:rPr>
            <w:noProof/>
            <w:webHidden/>
          </w:rPr>
          <w:tab/>
        </w:r>
        <w:r>
          <w:rPr>
            <w:noProof/>
            <w:webHidden/>
          </w:rPr>
          <w:fldChar w:fldCharType="begin"/>
        </w:r>
        <w:r>
          <w:rPr>
            <w:noProof/>
            <w:webHidden/>
          </w:rPr>
          <w:instrText xml:space="preserve"> PAGEREF _Toc187856618 \h </w:instrText>
        </w:r>
        <w:r>
          <w:rPr>
            <w:noProof/>
            <w:webHidden/>
          </w:rPr>
        </w:r>
        <w:r>
          <w:rPr>
            <w:noProof/>
            <w:webHidden/>
          </w:rPr>
          <w:fldChar w:fldCharType="separate"/>
        </w:r>
        <w:r w:rsidR="0052290A">
          <w:rPr>
            <w:noProof/>
            <w:webHidden/>
          </w:rPr>
          <w:t>22</w:t>
        </w:r>
        <w:r>
          <w:rPr>
            <w:noProof/>
            <w:webHidden/>
          </w:rPr>
          <w:fldChar w:fldCharType="end"/>
        </w:r>
      </w:hyperlink>
    </w:p>
    <w:p w14:paraId="7CA3961B" w14:textId="75C41C7F"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19" w:history="1">
        <w:r w:rsidRPr="00711817">
          <w:rPr>
            <w:rStyle w:val="Hyperlink"/>
            <w:noProof/>
          </w:rPr>
          <w:t>Hình 6. Công cụ nén tệp tin PECompact</w:t>
        </w:r>
        <w:r>
          <w:rPr>
            <w:noProof/>
            <w:webHidden/>
          </w:rPr>
          <w:tab/>
        </w:r>
        <w:r>
          <w:rPr>
            <w:noProof/>
            <w:webHidden/>
          </w:rPr>
          <w:fldChar w:fldCharType="begin"/>
        </w:r>
        <w:r>
          <w:rPr>
            <w:noProof/>
            <w:webHidden/>
          </w:rPr>
          <w:instrText xml:space="preserve"> PAGEREF _Toc187856619 \h </w:instrText>
        </w:r>
        <w:r>
          <w:rPr>
            <w:noProof/>
            <w:webHidden/>
          </w:rPr>
        </w:r>
        <w:r>
          <w:rPr>
            <w:noProof/>
            <w:webHidden/>
          </w:rPr>
          <w:fldChar w:fldCharType="separate"/>
        </w:r>
        <w:r w:rsidR="0052290A">
          <w:rPr>
            <w:noProof/>
            <w:webHidden/>
          </w:rPr>
          <w:t>24</w:t>
        </w:r>
        <w:r>
          <w:rPr>
            <w:noProof/>
            <w:webHidden/>
          </w:rPr>
          <w:fldChar w:fldCharType="end"/>
        </w:r>
      </w:hyperlink>
    </w:p>
    <w:p w14:paraId="2AC29687" w14:textId="5659EFFA"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0" w:history="1">
        <w:r w:rsidRPr="00711817">
          <w:rPr>
            <w:rStyle w:val="Hyperlink"/>
            <w:noProof/>
          </w:rPr>
          <w:t>Hình 7. Công cụ nén tập tin FSG</w:t>
        </w:r>
        <w:r>
          <w:rPr>
            <w:noProof/>
            <w:webHidden/>
          </w:rPr>
          <w:tab/>
        </w:r>
        <w:r>
          <w:rPr>
            <w:noProof/>
            <w:webHidden/>
          </w:rPr>
          <w:fldChar w:fldCharType="begin"/>
        </w:r>
        <w:r>
          <w:rPr>
            <w:noProof/>
            <w:webHidden/>
          </w:rPr>
          <w:instrText xml:space="preserve"> PAGEREF _Toc187856620 \h </w:instrText>
        </w:r>
        <w:r>
          <w:rPr>
            <w:noProof/>
            <w:webHidden/>
          </w:rPr>
        </w:r>
        <w:r>
          <w:rPr>
            <w:noProof/>
            <w:webHidden/>
          </w:rPr>
          <w:fldChar w:fldCharType="separate"/>
        </w:r>
        <w:r w:rsidR="0052290A">
          <w:rPr>
            <w:noProof/>
            <w:webHidden/>
          </w:rPr>
          <w:t>26</w:t>
        </w:r>
        <w:r>
          <w:rPr>
            <w:noProof/>
            <w:webHidden/>
          </w:rPr>
          <w:fldChar w:fldCharType="end"/>
        </w:r>
      </w:hyperlink>
    </w:p>
    <w:p w14:paraId="06157151" w14:textId="7A98B6D1"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1" w:history="1">
        <w:r w:rsidRPr="00711817">
          <w:rPr>
            <w:rStyle w:val="Hyperlink"/>
            <w:noProof/>
          </w:rPr>
          <w:t>Hình 8. Công cụ nén tệp tin MEW</w:t>
        </w:r>
        <w:r>
          <w:rPr>
            <w:noProof/>
            <w:webHidden/>
          </w:rPr>
          <w:tab/>
        </w:r>
        <w:r>
          <w:rPr>
            <w:noProof/>
            <w:webHidden/>
          </w:rPr>
          <w:fldChar w:fldCharType="begin"/>
        </w:r>
        <w:r>
          <w:rPr>
            <w:noProof/>
            <w:webHidden/>
          </w:rPr>
          <w:instrText xml:space="preserve"> PAGEREF _Toc187856621 \h </w:instrText>
        </w:r>
        <w:r>
          <w:rPr>
            <w:noProof/>
            <w:webHidden/>
          </w:rPr>
        </w:r>
        <w:r>
          <w:rPr>
            <w:noProof/>
            <w:webHidden/>
          </w:rPr>
          <w:fldChar w:fldCharType="separate"/>
        </w:r>
        <w:r w:rsidR="0052290A">
          <w:rPr>
            <w:noProof/>
            <w:webHidden/>
          </w:rPr>
          <w:t>27</w:t>
        </w:r>
        <w:r>
          <w:rPr>
            <w:noProof/>
            <w:webHidden/>
          </w:rPr>
          <w:fldChar w:fldCharType="end"/>
        </w:r>
      </w:hyperlink>
    </w:p>
    <w:p w14:paraId="7FA8F3B5" w14:textId="58E7305F"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2" w:history="1">
        <w:r w:rsidRPr="00711817">
          <w:rPr>
            <w:rStyle w:val="Hyperlink"/>
            <w:noProof/>
          </w:rPr>
          <w:t>Hình 9. Công cụ nén tệp tin PETITE</w:t>
        </w:r>
        <w:r>
          <w:rPr>
            <w:noProof/>
            <w:webHidden/>
          </w:rPr>
          <w:tab/>
        </w:r>
        <w:r>
          <w:rPr>
            <w:noProof/>
            <w:webHidden/>
          </w:rPr>
          <w:fldChar w:fldCharType="begin"/>
        </w:r>
        <w:r>
          <w:rPr>
            <w:noProof/>
            <w:webHidden/>
          </w:rPr>
          <w:instrText xml:space="preserve"> PAGEREF _Toc187856622 \h </w:instrText>
        </w:r>
        <w:r>
          <w:rPr>
            <w:noProof/>
            <w:webHidden/>
          </w:rPr>
        </w:r>
        <w:r>
          <w:rPr>
            <w:noProof/>
            <w:webHidden/>
          </w:rPr>
          <w:fldChar w:fldCharType="separate"/>
        </w:r>
        <w:r w:rsidR="0052290A">
          <w:rPr>
            <w:noProof/>
            <w:webHidden/>
          </w:rPr>
          <w:t>29</w:t>
        </w:r>
        <w:r>
          <w:rPr>
            <w:noProof/>
            <w:webHidden/>
          </w:rPr>
          <w:fldChar w:fldCharType="end"/>
        </w:r>
      </w:hyperlink>
    </w:p>
    <w:p w14:paraId="0F9A6B4E" w14:textId="4754C368"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3" w:history="1">
        <w:r w:rsidRPr="00711817">
          <w:rPr>
            <w:rStyle w:val="Hyperlink"/>
            <w:noProof/>
          </w:rPr>
          <w:t>Hình 10. Công cụ Unipacker</w:t>
        </w:r>
        <w:r>
          <w:rPr>
            <w:noProof/>
            <w:webHidden/>
          </w:rPr>
          <w:tab/>
        </w:r>
        <w:r>
          <w:rPr>
            <w:noProof/>
            <w:webHidden/>
          </w:rPr>
          <w:fldChar w:fldCharType="begin"/>
        </w:r>
        <w:r>
          <w:rPr>
            <w:noProof/>
            <w:webHidden/>
          </w:rPr>
          <w:instrText xml:space="preserve"> PAGEREF _Toc187856623 \h </w:instrText>
        </w:r>
        <w:r>
          <w:rPr>
            <w:noProof/>
            <w:webHidden/>
          </w:rPr>
        </w:r>
        <w:r>
          <w:rPr>
            <w:noProof/>
            <w:webHidden/>
          </w:rPr>
          <w:fldChar w:fldCharType="separate"/>
        </w:r>
        <w:r w:rsidR="0052290A">
          <w:rPr>
            <w:noProof/>
            <w:webHidden/>
          </w:rPr>
          <w:t>31</w:t>
        </w:r>
        <w:r>
          <w:rPr>
            <w:noProof/>
            <w:webHidden/>
          </w:rPr>
          <w:fldChar w:fldCharType="end"/>
        </w:r>
      </w:hyperlink>
    </w:p>
    <w:p w14:paraId="32134F40" w14:textId="40EFA27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4" w:history="1">
        <w:r w:rsidRPr="00711817">
          <w:rPr>
            <w:rStyle w:val="Hyperlink"/>
            <w:noProof/>
          </w:rPr>
          <w:t>Hình 11. Dấu hiệu nhận biết file bị nén bởi UPX</w:t>
        </w:r>
        <w:r>
          <w:rPr>
            <w:noProof/>
            <w:webHidden/>
          </w:rPr>
          <w:tab/>
        </w:r>
        <w:r>
          <w:rPr>
            <w:noProof/>
            <w:webHidden/>
          </w:rPr>
          <w:fldChar w:fldCharType="begin"/>
        </w:r>
        <w:r>
          <w:rPr>
            <w:noProof/>
            <w:webHidden/>
          </w:rPr>
          <w:instrText xml:space="preserve"> PAGEREF _Toc187856624 \h </w:instrText>
        </w:r>
        <w:r>
          <w:rPr>
            <w:noProof/>
            <w:webHidden/>
          </w:rPr>
        </w:r>
        <w:r>
          <w:rPr>
            <w:noProof/>
            <w:webHidden/>
          </w:rPr>
          <w:fldChar w:fldCharType="separate"/>
        </w:r>
        <w:r w:rsidR="0052290A">
          <w:rPr>
            <w:noProof/>
            <w:webHidden/>
          </w:rPr>
          <w:t>32</w:t>
        </w:r>
        <w:r>
          <w:rPr>
            <w:noProof/>
            <w:webHidden/>
          </w:rPr>
          <w:fldChar w:fldCharType="end"/>
        </w:r>
      </w:hyperlink>
    </w:p>
    <w:p w14:paraId="29D421C5" w14:textId="6FB1DF44"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5" w:history="1">
        <w:r w:rsidRPr="00711817">
          <w:rPr>
            <w:rStyle w:val="Hyperlink"/>
            <w:noProof/>
          </w:rPr>
          <w:t>Hình 12. Dấu hiệu nhận biết file bị nén bởi FSG</w:t>
        </w:r>
        <w:r>
          <w:rPr>
            <w:noProof/>
            <w:webHidden/>
          </w:rPr>
          <w:tab/>
        </w:r>
        <w:r>
          <w:rPr>
            <w:noProof/>
            <w:webHidden/>
          </w:rPr>
          <w:fldChar w:fldCharType="begin"/>
        </w:r>
        <w:r>
          <w:rPr>
            <w:noProof/>
            <w:webHidden/>
          </w:rPr>
          <w:instrText xml:space="preserve"> PAGEREF _Toc187856625 \h </w:instrText>
        </w:r>
        <w:r>
          <w:rPr>
            <w:noProof/>
            <w:webHidden/>
          </w:rPr>
        </w:r>
        <w:r>
          <w:rPr>
            <w:noProof/>
            <w:webHidden/>
          </w:rPr>
          <w:fldChar w:fldCharType="separate"/>
        </w:r>
        <w:r w:rsidR="0052290A">
          <w:rPr>
            <w:noProof/>
            <w:webHidden/>
          </w:rPr>
          <w:t>32</w:t>
        </w:r>
        <w:r>
          <w:rPr>
            <w:noProof/>
            <w:webHidden/>
          </w:rPr>
          <w:fldChar w:fldCharType="end"/>
        </w:r>
      </w:hyperlink>
    </w:p>
    <w:p w14:paraId="4A203C09" w14:textId="46C55719"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6" w:history="1">
        <w:r w:rsidRPr="00711817">
          <w:rPr>
            <w:rStyle w:val="Hyperlink"/>
            <w:noProof/>
          </w:rPr>
          <w:t>Hình 13. Dấu hiệu nhận biết file bị nén bởi ASPack</w:t>
        </w:r>
        <w:r>
          <w:rPr>
            <w:noProof/>
            <w:webHidden/>
          </w:rPr>
          <w:tab/>
        </w:r>
        <w:r>
          <w:rPr>
            <w:noProof/>
            <w:webHidden/>
          </w:rPr>
          <w:fldChar w:fldCharType="begin"/>
        </w:r>
        <w:r>
          <w:rPr>
            <w:noProof/>
            <w:webHidden/>
          </w:rPr>
          <w:instrText xml:space="preserve"> PAGEREF _Toc187856626 \h </w:instrText>
        </w:r>
        <w:r>
          <w:rPr>
            <w:noProof/>
            <w:webHidden/>
          </w:rPr>
        </w:r>
        <w:r>
          <w:rPr>
            <w:noProof/>
            <w:webHidden/>
          </w:rPr>
          <w:fldChar w:fldCharType="separate"/>
        </w:r>
        <w:r w:rsidR="0052290A">
          <w:rPr>
            <w:noProof/>
            <w:webHidden/>
          </w:rPr>
          <w:t>32</w:t>
        </w:r>
        <w:r>
          <w:rPr>
            <w:noProof/>
            <w:webHidden/>
          </w:rPr>
          <w:fldChar w:fldCharType="end"/>
        </w:r>
      </w:hyperlink>
    </w:p>
    <w:p w14:paraId="51AC0B52" w14:textId="11A05A29"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7" w:history="1">
        <w:r w:rsidRPr="00711817">
          <w:rPr>
            <w:rStyle w:val="Hyperlink"/>
            <w:noProof/>
          </w:rPr>
          <w:t>Hình 14. Dấu hiệu nhận biết file bị nén bởi PECompact</w:t>
        </w:r>
        <w:r>
          <w:rPr>
            <w:noProof/>
            <w:webHidden/>
          </w:rPr>
          <w:tab/>
        </w:r>
        <w:r>
          <w:rPr>
            <w:noProof/>
            <w:webHidden/>
          </w:rPr>
          <w:fldChar w:fldCharType="begin"/>
        </w:r>
        <w:r>
          <w:rPr>
            <w:noProof/>
            <w:webHidden/>
          </w:rPr>
          <w:instrText xml:space="preserve"> PAGEREF _Toc187856627 \h </w:instrText>
        </w:r>
        <w:r>
          <w:rPr>
            <w:noProof/>
            <w:webHidden/>
          </w:rPr>
        </w:r>
        <w:r>
          <w:rPr>
            <w:noProof/>
            <w:webHidden/>
          </w:rPr>
          <w:fldChar w:fldCharType="separate"/>
        </w:r>
        <w:r w:rsidR="0052290A">
          <w:rPr>
            <w:noProof/>
            <w:webHidden/>
          </w:rPr>
          <w:t>33</w:t>
        </w:r>
        <w:r>
          <w:rPr>
            <w:noProof/>
            <w:webHidden/>
          </w:rPr>
          <w:fldChar w:fldCharType="end"/>
        </w:r>
      </w:hyperlink>
    </w:p>
    <w:p w14:paraId="503B31C3" w14:textId="1CF48955"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8" w:history="1">
        <w:r w:rsidRPr="00711817">
          <w:rPr>
            <w:rStyle w:val="Hyperlink"/>
            <w:noProof/>
          </w:rPr>
          <w:t>Hình 15. Dấu hiệu nhận biết file bị nén bởi PETITE</w:t>
        </w:r>
        <w:r>
          <w:rPr>
            <w:noProof/>
            <w:webHidden/>
          </w:rPr>
          <w:tab/>
        </w:r>
        <w:r>
          <w:rPr>
            <w:noProof/>
            <w:webHidden/>
          </w:rPr>
          <w:fldChar w:fldCharType="begin"/>
        </w:r>
        <w:r>
          <w:rPr>
            <w:noProof/>
            <w:webHidden/>
          </w:rPr>
          <w:instrText xml:space="preserve"> PAGEREF _Toc187856628 \h </w:instrText>
        </w:r>
        <w:r>
          <w:rPr>
            <w:noProof/>
            <w:webHidden/>
          </w:rPr>
        </w:r>
        <w:r>
          <w:rPr>
            <w:noProof/>
            <w:webHidden/>
          </w:rPr>
          <w:fldChar w:fldCharType="separate"/>
        </w:r>
        <w:r w:rsidR="0052290A">
          <w:rPr>
            <w:noProof/>
            <w:webHidden/>
          </w:rPr>
          <w:t>33</w:t>
        </w:r>
        <w:r>
          <w:rPr>
            <w:noProof/>
            <w:webHidden/>
          </w:rPr>
          <w:fldChar w:fldCharType="end"/>
        </w:r>
      </w:hyperlink>
    </w:p>
    <w:p w14:paraId="09F0F20A" w14:textId="37CEC234"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29" w:history="1">
        <w:r w:rsidRPr="00711817">
          <w:rPr>
            <w:rStyle w:val="Hyperlink"/>
            <w:noProof/>
          </w:rPr>
          <w:t>Hình 16. Dấu hiệu nhận biết file bị nén bởi MEW</w:t>
        </w:r>
        <w:r>
          <w:rPr>
            <w:noProof/>
            <w:webHidden/>
          </w:rPr>
          <w:tab/>
        </w:r>
        <w:r>
          <w:rPr>
            <w:noProof/>
            <w:webHidden/>
          </w:rPr>
          <w:fldChar w:fldCharType="begin"/>
        </w:r>
        <w:r>
          <w:rPr>
            <w:noProof/>
            <w:webHidden/>
          </w:rPr>
          <w:instrText xml:space="preserve"> PAGEREF _Toc187856629 \h </w:instrText>
        </w:r>
        <w:r>
          <w:rPr>
            <w:noProof/>
            <w:webHidden/>
          </w:rPr>
        </w:r>
        <w:r>
          <w:rPr>
            <w:noProof/>
            <w:webHidden/>
          </w:rPr>
          <w:fldChar w:fldCharType="separate"/>
        </w:r>
        <w:r w:rsidR="0052290A">
          <w:rPr>
            <w:noProof/>
            <w:webHidden/>
          </w:rPr>
          <w:t>33</w:t>
        </w:r>
        <w:r>
          <w:rPr>
            <w:noProof/>
            <w:webHidden/>
          </w:rPr>
          <w:fldChar w:fldCharType="end"/>
        </w:r>
      </w:hyperlink>
    </w:p>
    <w:p w14:paraId="7B822832" w14:textId="353D8CD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0" w:history="1">
        <w:r w:rsidRPr="00711817">
          <w:rPr>
            <w:rStyle w:val="Hyperlink"/>
            <w:noProof/>
          </w:rPr>
          <w:t>Hình 17. Dấu hiệu nhận biết file bị nén bởi MPress</w:t>
        </w:r>
        <w:r>
          <w:rPr>
            <w:noProof/>
            <w:webHidden/>
          </w:rPr>
          <w:tab/>
        </w:r>
        <w:r>
          <w:rPr>
            <w:noProof/>
            <w:webHidden/>
          </w:rPr>
          <w:fldChar w:fldCharType="begin"/>
        </w:r>
        <w:r>
          <w:rPr>
            <w:noProof/>
            <w:webHidden/>
          </w:rPr>
          <w:instrText xml:space="preserve"> PAGEREF _Toc187856630 \h </w:instrText>
        </w:r>
        <w:r>
          <w:rPr>
            <w:noProof/>
            <w:webHidden/>
          </w:rPr>
        </w:r>
        <w:r>
          <w:rPr>
            <w:noProof/>
            <w:webHidden/>
          </w:rPr>
          <w:fldChar w:fldCharType="separate"/>
        </w:r>
        <w:r w:rsidR="0052290A">
          <w:rPr>
            <w:noProof/>
            <w:webHidden/>
          </w:rPr>
          <w:t>33</w:t>
        </w:r>
        <w:r>
          <w:rPr>
            <w:noProof/>
            <w:webHidden/>
          </w:rPr>
          <w:fldChar w:fldCharType="end"/>
        </w:r>
      </w:hyperlink>
    </w:p>
    <w:p w14:paraId="4B4CF9B4" w14:textId="0314F555"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1" w:history="1">
        <w:r w:rsidRPr="00711817">
          <w:rPr>
            <w:rStyle w:val="Hyperlink"/>
            <w:noProof/>
          </w:rPr>
          <w:t>Hình 18. Dấu hiệu nhận biết file bị nén bởi YZPack</w:t>
        </w:r>
        <w:r>
          <w:rPr>
            <w:noProof/>
            <w:webHidden/>
          </w:rPr>
          <w:tab/>
        </w:r>
        <w:r>
          <w:rPr>
            <w:noProof/>
            <w:webHidden/>
          </w:rPr>
          <w:fldChar w:fldCharType="begin"/>
        </w:r>
        <w:r>
          <w:rPr>
            <w:noProof/>
            <w:webHidden/>
          </w:rPr>
          <w:instrText xml:space="preserve"> PAGEREF _Toc187856631 \h </w:instrText>
        </w:r>
        <w:r>
          <w:rPr>
            <w:noProof/>
            <w:webHidden/>
          </w:rPr>
        </w:r>
        <w:r>
          <w:rPr>
            <w:noProof/>
            <w:webHidden/>
          </w:rPr>
          <w:fldChar w:fldCharType="separate"/>
        </w:r>
        <w:r w:rsidR="0052290A">
          <w:rPr>
            <w:noProof/>
            <w:webHidden/>
          </w:rPr>
          <w:t>34</w:t>
        </w:r>
        <w:r>
          <w:rPr>
            <w:noProof/>
            <w:webHidden/>
          </w:rPr>
          <w:fldChar w:fldCharType="end"/>
        </w:r>
      </w:hyperlink>
    </w:p>
    <w:p w14:paraId="63144BD3" w14:textId="6639E52B"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2" w:history="1">
        <w:r w:rsidRPr="00711817">
          <w:rPr>
            <w:rStyle w:val="Hyperlink"/>
            <w:noProof/>
          </w:rPr>
          <w:t>Hình 19. Trình giải nén công cụ UPX</w:t>
        </w:r>
        <w:r>
          <w:rPr>
            <w:noProof/>
            <w:webHidden/>
          </w:rPr>
          <w:tab/>
        </w:r>
        <w:r>
          <w:rPr>
            <w:noProof/>
            <w:webHidden/>
          </w:rPr>
          <w:fldChar w:fldCharType="begin"/>
        </w:r>
        <w:r>
          <w:rPr>
            <w:noProof/>
            <w:webHidden/>
          </w:rPr>
          <w:instrText xml:space="preserve"> PAGEREF _Toc187856632 \h </w:instrText>
        </w:r>
        <w:r>
          <w:rPr>
            <w:noProof/>
            <w:webHidden/>
          </w:rPr>
        </w:r>
        <w:r>
          <w:rPr>
            <w:noProof/>
            <w:webHidden/>
          </w:rPr>
          <w:fldChar w:fldCharType="separate"/>
        </w:r>
        <w:r w:rsidR="0052290A">
          <w:rPr>
            <w:noProof/>
            <w:webHidden/>
          </w:rPr>
          <w:t>36</w:t>
        </w:r>
        <w:r>
          <w:rPr>
            <w:noProof/>
            <w:webHidden/>
          </w:rPr>
          <w:fldChar w:fldCharType="end"/>
        </w:r>
      </w:hyperlink>
    </w:p>
    <w:p w14:paraId="1CADCAE6" w14:textId="2AE82B1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3" w:history="1">
        <w:r w:rsidRPr="00711817">
          <w:rPr>
            <w:rStyle w:val="Hyperlink"/>
            <w:noProof/>
          </w:rPr>
          <w:t>Hình 20. Trình giải nén công cụ PETITE</w:t>
        </w:r>
        <w:r>
          <w:rPr>
            <w:noProof/>
            <w:webHidden/>
          </w:rPr>
          <w:tab/>
        </w:r>
        <w:r>
          <w:rPr>
            <w:noProof/>
            <w:webHidden/>
          </w:rPr>
          <w:fldChar w:fldCharType="begin"/>
        </w:r>
        <w:r>
          <w:rPr>
            <w:noProof/>
            <w:webHidden/>
          </w:rPr>
          <w:instrText xml:space="preserve"> PAGEREF _Toc187856633 \h </w:instrText>
        </w:r>
        <w:r>
          <w:rPr>
            <w:noProof/>
            <w:webHidden/>
          </w:rPr>
        </w:r>
        <w:r>
          <w:rPr>
            <w:noProof/>
            <w:webHidden/>
          </w:rPr>
          <w:fldChar w:fldCharType="separate"/>
        </w:r>
        <w:r w:rsidR="0052290A">
          <w:rPr>
            <w:noProof/>
            <w:webHidden/>
          </w:rPr>
          <w:t>36</w:t>
        </w:r>
        <w:r>
          <w:rPr>
            <w:noProof/>
            <w:webHidden/>
          </w:rPr>
          <w:fldChar w:fldCharType="end"/>
        </w:r>
      </w:hyperlink>
    </w:p>
    <w:p w14:paraId="524DACF3" w14:textId="2F724C23"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4" w:history="1">
        <w:r w:rsidRPr="00711817">
          <w:rPr>
            <w:rStyle w:val="Hyperlink"/>
            <w:noProof/>
          </w:rPr>
          <w:t>Hình 21. Trình giải nén công cụ FSG</w:t>
        </w:r>
        <w:r>
          <w:rPr>
            <w:noProof/>
            <w:webHidden/>
          </w:rPr>
          <w:tab/>
        </w:r>
        <w:r>
          <w:rPr>
            <w:noProof/>
            <w:webHidden/>
          </w:rPr>
          <w:fldChar w:fldCharType="begin"/>
        </w:r>
        <w:r>
          <w:rPr>
            <w:noProof/>
            <w:webHidden/>
          </w:rPr>
          <w:instrText xml:space="preserve"> PAGEREF _Toc187856634 \h </w:instrText>
        </w:r>
        <w:r>
          <w:rPr>
            <w:noProof/>
            <w:webHidden/>
          </w:rPr>
        </w:r>
        <w:r>
          <w:rPr>
            <w:noProof/>
            <w:webHidden/>
          </w:rPr>
          <w:fldChar w:fldCharType="separate"/>
        </w:r>
        <w:r w:rsidR="0052290A">
          <w:rPr>
            <w:noProof/>
            <w:webHidden/>
          </w:rPr>
          <w:t>36</w:t>
        </w:r>
        <w:r>
          <w:rPr>
            <w:noProof/>
            <w:webHidden/>
          </w:rPr>
          <w:fldChar w:fldCharType="end"/>
        </w:r>
      </w:hyperlink>
    </w:p>
    <w:p w14:paraId="08F0C67D" w14:textId="74F3B637"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5" w:history="1">
        <w:r w:rsidRPr="00711817">
          <w:rPr>
            <w:rStyle w:val="Hyperlink"/>
            <w:noProof/>
          </w:rPr>
          <w:t>Hình 22. Trình giải nén công cụ ASPack</w:t>
        </w:r>
        <w:r>
          <w:rPr>
            <w:noProof/>
            <w:webHidden/>
          </w:rPr>
          <w:tab/>
        </w:r>
        <w:r>
          <w:rPr>
            <w:noProof/>
            <w:webHidden/>
          </w:rPr>
          <w:fldChar w:fldCharType="begin"/>
        </w:r>
        <w:r>
          <w:rPr>
            <w:noProof/>
            <w:webHidden/>
          </w:rPr>
          <w:instrText xml:space="preserve"> PAGEREF _Toc187856635 \h </w:instrText>
        </w:r>
        <w:r>
          <w:rPr>
            <w:noProof/>
            <w:webHidden/>
          </w:rPr>
        </w:r>
        <w:r>
          <w:rPr>
            <w:noProof/>
            <w:webHidden/>
          </w:rPr>
          <w:fldChar w:fldCharType="separate"/>
        </w:r>
        <w:r w:rsidR="0052290A">
          <w:rPr>
            <w:noProof/>
            <w:webHidden/>
          </w:rPr>
          <w:t>37</w:t>
        </w:r>
        <w:r>
          <w:rPr>
            <w:noProof/>
            <w:webHidden/>
          </w:rPr>
          <w:fldChar w:fldCharType="end"/>
        </w:r>
      </w:hyperlink>
    </w:p>
    <w:p w14:paraId="17FB6595" w14:textId="221C3B3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6" w:history="1">
        <w:r w:rsidRPr="00711817">
          <w:rPr>
            <w:rStyle w:val="Hyperlink"/>
            <w:noProof/>
          </w:rPr>
          <w:t>Hình 23. Trình giải nén công cụ YZPack</w:t>
        </w:r>
        <w:r>
          <w:rPr>
            <w:noProof/>
            <w:webHidden/>
          </w:rPr>
          <w:tab/>
        </w:r>
        <w:r>
          <w:rPr>
            <w:noProof/>
            <w:webHidden/>
          </w:rPr>
          <w:fldChar w:fldCharType="begin"/>
        </w:r>
        <w:r>
          <w:rPr>
            <w:noProof/>
            <w:webHidden/>
          </w:rPr>
          <w:instrText xml:space="preserve"> PAGEREF _Toc187856636 \h </w:instrText>
        </w:r>
        <w:r>
          <w:rPr>
            <w:noProof/>
            <w:webHidden/>
          </w:rPr>
        </w:r>
        <w:r>
          <w:rPr>
            <w:noProof/>
            <w:webHidden/>
          </w:rPr>
          <w:fldChar w:fldCharType="separate"/>
        </w:r>
        <w:r w:rsidR="0052290A">
          <w:rPr>
            <w:noProof/>
            <w:webHidden/>
          </w:rPr>
          <w:t>37</w:t>
        </w:r>
        <w:r>
          <w:rPr>
            <w:noProof/>
            <w:webHidden/>
          </w:rPr>
          <w:fldChar w:fldCharType="end"/>
        </w:r>
      </w:hyperlink>
    </w:p>
    <w:p w14:paraId="2274B323" w14:textId="5C79F385"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7" w:history="1">
        <w:r w:rsidRPr="00711817">
          <w:rPr>
            <w:rStyle w:val="Hyperlink"/>
            <w:noProof/>
          </w:rPr>
          <w:t>Hình 24. Trình giải nén công cụ MEW</w:t>
        </w:r>
        <w:r>
          <w:rPr>
            <w:noProof/>
            <w:webHidden/>
          </w:rPr>
          <w:tab/>
        </w:r>
        <w:r>
          <w:rPr>
            <w:noProof/>
            <w:webHidden/>
          </w:rPr>
          <w:fldChar w:fldCharType="begin"/>
        </w:r>
        <w:r>
          <w:rPr>
            <w:noProof/>
            <w:webHidden/>
          </w:rPr>
          <w:instrText xml:space="preserve"> PAGEREF _Toc187856637 \h </w:instrText>
        </w:r>
        <w:r>
          <w:rPr>
            <w:noProof/>
            <w:webHidden/>
          </w:rPr>
        </w:r>
        <w:r>
          <w:rPr>
            <w:noProof/>
            <w:webHidden/>
          </w:rPr>
          <w:fldChar w:fldCharType="separate"/>
        </w:r>
        <w:r w:rsidR="0052290A">
          <w:rPr>
            <w:noProof/>
            <w:webHidden/>
          </w:rPr>
          <w:t>37</w:t>
        </w:r>
        <w:r>
          <w:rPr>
            <w:noProof/>
            <w:webHidden/>
          </w:rPr>
          <w:fldChar w:fldCharType="end"/>
        </w:r>
      </w:hyperlink>
    </w:p>
    <w:p w14:paraId="72090D6B" w14:textId="493070E5"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8" w:history="1">
        <w:r w:rsidRPr="00711817">
          <w:rPr>
            <w:rStyle w:val="Hyperlink"/>
            <w:noProof/>
          </w:rPr>
          <w:t>Hình 25. Trình giải nén công cụ MPress</w:t>
        </w:r>
        <w:r>
          <w:rPr>
            <w:noProof/>
            <w:webHidden/>
          </w:rPr>
          <w:tab/>
        </w:r>
        <w:r>
          <w:rPr>
            <w:noProof/>
            <w:webHidden/>
          </w:rPr>
          <w:fldChar w:fldCharType="begin"/>
        </w:r>
        <w:r>
          <w:rPr>
            <w:noProof/>
            <w:webHidden/>
          </w:rPr>
          <w:instrText xml:space="preserve"> PAGEREF _Toc187856638 \h </w:instrText>
        </w:r>
        <w:r>
          <w:rPr>
            <w:noProof/>
            <w:webHidden/>
          </w:rPr>
        </w:r>
        <w:r>
          <w:rPr>
            <w:noProof/>
            <w:webHidden/>
          </w:rPr>
          <w:fldChar w:fldCharType="separate"/>
        </w:r>
        <w:r w:rsidR="0052290A">
          <w:rPr>
            <w:noProof/>
            <w:webHidden/>
          </w:rPr>
          <w:t>38</w:t>
        </w:r>
        <w:r>
          <w:rPr>
            <w:noProof/>
            <w:webHidden/>
          </w:rPr>
          <w:fldChar w:fldCharType="end"/>
        </w:r>
      </w:hyperlink>
    </w:p>
    <w:p w14:paraId="6054BB8E" w14:textId="4672A64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39" w:history="1">
        <w:r w:rsidRPr="00711817">
          <w:rPr>
            <w:rStyle w:val="Hyperlink"/>
            <w:noProof/>
          </w:rPr>
          <w:t>Hình 26. Trình giải nén công cụ PECompact</w:t>
        </w:r>
        <w:r>
          <w:rPr>
            <w:noProof/>
            <w:webHidden/>
          </w:rPr>
          <w:tab/>
        </w:r>
        <w:r>
          <w:rPr>
            <w:noProof/>
            <w:webHidden/>
          </w:rPr>
          <w:fldChar w:fldCharType="begin"/>
        </w:r>
        <w:r>
          <w:rPr>
            <w:noProof/>
            <w:webHidden/>
          </w:rPr>
          <w:instrText xml:space="preserve"> PAGEREF _Toc187856639 \h </w:instrText>
        </w:r>
        <w:r>
          <w:rPr>
            <w:noProof/>
            <w:webHidden/>
          </w:rPr>
        </w:r>
        <w:r>
          <w:rPr>
            <w:noProof/>
            <w:webHidden/>
          </w:rPr>
          <w:fldChar w:fldCharType="separate"/>
        </w:r>
        <w:r w:rsidR="0052290A">
          <w:rPr>
            <w:noProof/>
            <w:webHidden/>
          </w:rPr>
          <w:t>38</w:t>
        </w:r>
        <w:r>
          <w:rPr>
            <w:noProof/>
            <w:webHidden/>
          </w:rPr>
          <w:fldChar w:fldCharType="end"/>
        </w:r>
      </w:hyperlink>
    </w:p>
    <w:p w14:paraId="2DAC0FD4" w14:textId="209F07A5"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0" w:history="1">
        <w:r w:rsidRPr="00711817">
          <w:rPr>
            <w:rStyle w:val="Hyperlink"/>
            <w:noProof/>
          </w:rPr>
          <w:t>Hình 27. Công cụ ClamAV</w:t>
        </w:r>
        <w:r>
          <w:rPr>
            <w:noProof/>
            <w:webHidden/>
          </w:rPr>
          <w:tab/>
        </w:r>
        <w:r>
          <w:rPr>
            <w:noProof/>
            <w:webHidden/>
          </w:rPr>
          <w:fldChar w:fldCharType="begin"/>
        </w:r>
        <w:r>
          <w:rPr>
            <w:noProof/>
            <w:webHidden/>
          </w:rPr>
          <w:instrText xml:space="preserve"> PAGEREF _Toc187856640 \h </w:instrText>
        </w:r>
        <w:r>
          <w:rPr>
            <w:noProof/>
            <w:webHidden/>
          </w:rPr>
        </w:r>
        <w:r>
          <w:rPr>
            <w:noProof/>
            <w:webHidden/>
          </w:rPr>
          <w:fldChar w:fldCharType="separate"/>
        </w:r>
        <w:r w:rsidR="0052290A">
          <w:rPr>
            <w:noProof/>
            <w:webHidden/>
          </w:rPr>
          <w:t>39</w:t>
        </w:r>
        <w:r>
          <w:rPr>
            <w:noProof/>
            <w:webHidden/>
          </w:rPr>
          <w:fldChar w:fldCharType="end"/>
        </w:r>
      </w:hyperlink>
    </w:p>
    <w:p w14:paraId="3CE7F84E" w14:textId="44F086C6"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1" w:history="1">
        <w:r w:rsidRPr="00711817">
          <w:rPr>
            <w:rStyle w:val="Hyperlink"/>
            <w:noProof/>
          </w:rPr>
          <w:t>Hình 28. Các file chứa đoạn code liên quan đến UPX</w:t>
        </w:r>
        <w:r>
          <w:rPr>
            <w:noProof/>
            <w:webHidden/>
          </w:rPr>
          <w:tab/>
        </w:r>
        <w:r>
          <w:rPr>
            <w:noProof/>
            <w:webHidden/>
          </w:rPr>
          <w:fldChar w:fldCharType="begin"/>
        </w:r>
        <w:r>
          <w:rPr>
            <w:noProof/>
            <w:webHidden/>
          </w:rPr>
          <w:instrText xml:space="preserve"> PAGEREF _Toc187856641 \h </w:instrText>
        </w:r>
        <w:r>
          <w:rPr>
            <w:noProof/>
            <w:webHidden/>
          </w:rPr>
        </w:r>
        <w:r>
          <w:rPr>
            <w:noProof/>
            <w:webHidden/>
          </w:rPr>
          <w:fldChar w:fldCharType="separate"/>
        </w:r>
        <w:r w:rsidR="0052290A">
          <w:rPr>
            <w:noProof/>
            <w:webHidden/>
          </w:rPr>
          <w:t>40</w:t>
        </w:r>
        <w:r>
          <w:rPr>
            <w:noProof/>
            <w:webHidden/>
          </w:rPr>
          <w:fldChar w:fldCharType="end"/>
        </w:r>
      </w:hyperlink>
    </w:p>
    <w:p w14:paraId="2A2D9C55" w14:textId="785B3023"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2" w:history="1">
        <w:r w:rsidRPr="00711817">
          <w:rPr>
            <w:rStyle w:val="Hyperlink"/>
            <w:noProof/>
          </w:rPr>
          <w:t>Hình 29. Đoạn code nhận biết UPX</w:t>
        </w:r>
        <w:r>
          <w:rPr>
            <w:noProof/>
            <w:webHidden/>
          </w:rPr>
          <w:tab/>
        </w:r>
        <w:r>
          <w:rPr>
            <w:noProof/>
            <w:webHidden/>
          </w:rPr>
          <w:fldChar w:fldCharType="begin"/>
        </w:r>
        <w:r>
          <w:rPr>
            <w:noProof/>
            <w:webHidden/>
          </w:rPr>
          <w:instrText xml:space="preserve"> PAGEREF _Toc187856642 \h </w:instrText>
        </w:r>
        <w:r>
          <w:rPr>
            <w:noProof/>
            <w:webHidden/>
          </w:rPr>
        </w:r>
        <w:r>
          <w:rPr>
            <w:noProof/>
            <w:webHidden/>
          </w:rPr>
          <w:fldChar w:fldCharType="separate"/>
        </w:r>
        <w:r w:rsidR="0052290A">
          <w:rPr>
            <w:noProof/>
            <w:webHidden/>
          </w:rPr>
          <w:t>41</w:t>
        </w:r>
        <w:r>
          <w:rPr>
            <w:noProof/>
            <w:webHidden/>
          </w:rPr>
          <w:fldChar w:fldCharType="end"/>
        </w:r>
      </w:hyperlink>
    </w:p>
    <w:p w14:paraId="32D3341C" w14:textId="49A84CB3"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3" w:history="1">
        <w:r w:rsidRPr="00711817">
          <w:rPr>
            <w:rStyle w:val="Hyperlink"/>
            <w:noProof/>
          </w:rPr>
          <w:t>Hình 30.  Đoạn code giải nén upx_inflate2b</w:t>
        </w:r>
        <w:r>
          <w:rPr>
            <w:noProof/>
            <w:webHidden/>
          </w:rPr>
          <w:tab/>
        </w:r>
        <w:r>
          <w:rPr>
            <w:noProof/>
            <w:webHidden/>
          </w:rPr>
          <w:fldChar w:fldCharType="begin"/>
        </w:r>
        <w:r>
          <w:rPr>
            <w:noProof/>
            <w:webHidden/>
          </w:rPr>
          <w:instrText xml:space="preserve"> PAGEREF _Toc187856643 \h </w:instrText>
        </w:r>
        <w:r>
          <w:rPr>
            <w:noProof/>
            <w:webHidden/>
          </w:rPr>
        </w:r>
        <w:r>
          <w:rPr>
            <w:noProof/>
            <w:webHidden/>
          </w:rPr>
          <w:fldChar w:fldCharType="separate"/>
        </w:r>
        <w:r w:rsidR="0052290A">
          <w:rPr>
            <w:noProof/>
            <w:webHidden/>
          </w:rPr>
          <w:t>41</w:t>
        </w:r>
        <w:r>
          <w:rPr>
            <w:noProof/>
            <w:webHidden/>
          </w:rPr>
          <w:fldChar w:fldCharType="end"/>
        </w:r>
      </w:hyperlink>
    </w:p>
    <w:p w14:paraId="6B82D7BB" w14:textId="2550DEF8"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4" w:history="1">
        <w:r w:rsidRPr="00711817">
          <w:rPr>
            <w:rStyle w:val="Hyperlink"/>
            <w:noProof/>
          </w:rPr>
          <w:t>Hình 31. Đoạn code giải nén upx_inflate2d</w:t>
        </w:r>
        <w:r>
          <w:rPr>
            <w:noProof/>
            <w:webHidden/>
          </w:rPr>
          <w:tab/>
        </w:r>
        <w:r>
          <w:rPr>
            <w:noProof/>
            <w:webHidden/>
          </w:rPr>
          <w:fldChar w:fldCharType="begin"/>
        </w:r>
        <w:r>
          <w:rPr>
            <w:noProof/>
            <w:webHidden/>
          </w:rPr>
          <w:instrText xml:space="preserve"> PAGEREF _Toc187856644 \h </w:instrText>
        </w:r>
        <w:r>
          <w:rPr>
            <w:noProof/>
            <w:webHidden/>
          </w:rPr>
        </w:r>
        <w:r>
          <w:rPr>
            <w:noProof/>
            <w:webHidden/>
          </w:rPr>
          <w:fldChar w:fldCharType="separate"/>
        </w:r>
        <w:r w:rsidR="0052290A">
          <w:rPr>
            <w:noProof/>
            <w:webHidden/>
          </w:rPr>
          <w:t>42</w:t>
        </w:r>
        <w:r>
          <w:rPr>
            <w:noProof/>
            <w:webHidden/>
          </w:rPr>
          <w:fldChar w:fldCharType="end"/>
        </w:r>
      </w:hyperlink>
    </w:p>
    <w:p w14:paraId="159B1EAB" w14:textId="087786ED"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5" w:history="1">
        <w:r w:rsidRPr="00711817">
          <w:rPr>
            <w:rStyle w:val="Hyperlink"/>
            <w:noProof/>
          </w:rPr>
          <w:t>Hình 32. Các file chứa đoạn code liên quan đến FSG</w:t>
        </w:r>
        <w:r>
          <w:rPr>
            <w:noProof/>
            <w:webHidden/>
          </w:rPr>
          <w:tab/>
        </w:r>
        <w:r>
          <w:rPr>
            <w:noProof/>
            <w:webHidden/>
          </w:rPr>
          <w:fldChar w:fldCharType="begin"/>
        </w:r>
        <w:r>
          <w:rPr>
            <w:noProof/>
            <w:webHidden/>
          </w:rPr>
          <w:instrText xml:space="preserve"> PAGEREF _Toc187856645 \h </w:instrText>
        </w:r>
        <w:r>
          <w:rPr>
            <w:noProof/>
            <w:webHidden/>
          </w:rPr>
        </w:r>
        <w:r>
          <w:rPr>
            <w:noProof/>
            <w:webHidden/>
          </w:rPr>
          <w:fldChar w:fldCharType="separate"/>
        </w:r>
        <w:r w:rsidR="0052290A">
          <w:rPr>
            <w:noProof/>
            <w:webHidden/>
          </w:rPr>
          <w:t>42</w:t>
        </w:r>
        <w:r>
          <w:rPr>
            <w:noProof/>
            <w:webHidden/>
          </w:rPr>
          <w:fldChar w:fldCharType="end"/>
        </w:r>
      </w:hyperlink>
    </w:p>
    <w:p w14:paraId="7AF431CD" w14:textId="021E2400"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6" w:history="1">
        <w:r w:rsidRPr="00711817">
          <w:rPr>
            <w:rStyle w:val="Hyperlink"/>
            <w:noProof/>
          </w:rPr>
          <w:t>Hình 33. Các file chứa đoạn code liên quan đến ASPack</w:t>
        </w:r>
        <w:r>
          <w:rPr>
            <w:noProof/>
            <w:webHidden/>
          </w:rPr>
          <w:tab/>
        </w:r>
        <w:r>
          <w:rPr>
            <w:noProof/>
            <w:webHidden/>
          </w:rPr>
          <w:fldChar w:fldCharType="begin"/>
        </w:r>
        <w:r>
          <w:rPr>
            <w:noProof/>
            <w:webHidden/>
          </w:rPr>
          <w:instrText xml:space="preserve"> PAGEREF _Toc187856646 \h </w:instrText>
        </w:r>
        <w:r>
          <w:rPr>
            <w:noProof/>
            <w:webHidden/>
          </w:rPr>
        </w:r>
        <w:r>
          <w:rPr>
            <w:noProof/>
            <w:webHidden/>
          </w:rPr>
          <w:fldChar w:fldCharType="separate"/>
        </w:r>
        <w:r w:rsidR="0052290A">
          <w:rPr>
            <w:noProof/>
            <w:webHidden/>
          </w:rPr>
          <w:t>42</w:t>
        </w:r>
        <w:r>
          <w:rPr>
            <w:noProof/>
            <w:webHidden/>
          </w:rPr>
          <w:fldChar w:fldCharType="end"/>
        </w:r>
      </w:hyperlink>
    </w:p>
    <w:p w14:paraId="052781B5" w14:textId="173628E1"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7" w:history="1">
        <w:r w:rsidRPr="00711817">
          <w:rPr>
            <w:rStyle w:val="Hyperlink"/>
            <w:noProof/>
          </w:rPr>
          <w:t>Hình 34. Các file chứa đoạn code liên quan đến PETITE</w:t>
        </w:r>
        <w:r>
          <w:rPr>
            <w:noProof/>
            <w:webHidden/>
          </w:rPr>
          <w:tab/>
        </w:r>
        <w:r>
          <w:rPr>
            <w:noProof/>
            <w:webHidden/>
          </w:rPr>
          <w:fldChar w:fldCharType="begin"/>
        </w:r>
        <w:r>
          <w:rPr>
            <w:noProof/>
            <w:webHidden/>
          </w:rPr>
          <w:instrText xml:space="preserve"> PAGEREF _Toc187856647 \h </w:instrText>
        </w:r>
        <w:r>
          <w:rPr>
            <w:noProof/>
            <w:webHidden/>
          </w:rPr>
        </w:r>
        <w:r>
          <w:rPr>
            <w:noProof/>
            <w:webHidden/>
          </w:rPr>
          <w:fldChar w:fldCharType="separate"/>
        </w:r>
        <w:r w:rsidR="0052290A">
          <w:rPr>
            <w:noProof/>
            <w:webHidden/>
          </w:rPr>
          <w:t>43</w:t>
        </w:r>
        <w:r>
          <w:rPr>
            <w:noProof/>
            <w:webHidden/>
          </w:rPr>
          <w:fldChar w:fldCharType="end"/>
        </w:r>
      </w:hyperlink>
    </w:p>
    <w:p w14:paraId="57A7B686" w14:textId="6ACA833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8" w:history="1">
        <w:r w:rsidRPr="00711817">
          <w:rPr>
            <w:rStyle w:val="Hyperlink"/>
            <w:noProof/>
          </w:rPr>
          <w:t>Hình 35. Các file chứa đoạn code liên quan đến MEW</w:t>
        </w:r>
        <w:r>
          <w:rPr>
            <w:noProof/>
            <w:webHidden/>
          </w:rPr>
          <w:tab/>
        </w:r>
        <w:r>
          <w:rPr>
            <w:noProof/>
            <w:webHidden/>
          </w:rPr>
          <w:fldChar w:fldCharType="begin"/>
        </w:r>
        <w:r>
          <w:rPr>
            <w:noProof/>
            <w:webHidden/>
          </w:rPr>
          <w:instrText xml:space="preserve"> PAGEREF _Toc187856648 \h </w:instrText>
        </w:r>
        <w:r>
          <w:rPr>
            <w:noProof/>
            <w:webHidden/>
          </w:rPr>
        </w:r>
        <w:r>
          <w:rPr>
            <w:noProof/>
            <w:webHidden/>
          </w:rPr>
          <w:fldChar w:fldCharType="separate"/>
        </w:r>
        <w:r w:rsidR="0052290A">
          <w:rPr>
            <w:noProof/>
            <w:webHidden/>
          </w:rPr>
          <w:t>43</w:t>
        </w:r>
        <w:r>
          <w:rPr>
            <w:noProof/>
            <w:webHidden/>
          </w:rPr>
          <w:fldChar w:fldCharType="end"/>
        </w:r>
      </w:hyperlink>
    </w:p>
    <w:p w14:paraId="58120E3E" w14:textId="1191900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49" w:history="1">
        <w:r w:rsidRPr="00711817">
          <w:rPr>
            <w:rStyle w:val="Hyperlink"/>
            <w:noProof/>
          </w:rPr>
          <w:t>Hình 36. Công cụ Detect It Easy</w:t>
        </w:r>
        <w:r>
          <w:rPr>
            <w:noProof/>
            <w:webHidden/>
          </w:rPr>
          <w:tab/>
        </w:r>
        <w:r>
          <w:rPr>
            <w:noProof/>
            <w:webHidden/>
          </w:rPr>
          <w:fldChar w:fldCharType="begin"/>
        </w:r>
        <w:r>
          <w:rPr>
            <w:noProof/>
            <w:webHidden/>
          </w:rPr>
          <w:instrText xml:space="preserve"> PAGEREF _Toc187856649 \h </w:instrText>
        </w:r>
        <w:r>
          <w:rPr>
            <w:noProof/>
            <w:webHidden/>
          </w:rPr>
        </w:r>
        <w:r>
          <w:rPr>
            <w:noProof/>
            <w:webHidden/>
          </w:rPr>
          <w:fldChar w:fldCharType="separate"/>
        </w:r>
        <w:r w:rsidR="0052290A">
          <w:rPr>
            <w:noProof/>
            <w:webHidden/>
          </w:rPr>
          <w:t>43</w:t>
        </w:r>
        <w:r>
          <w:rPr>
            <w:noProof/>
            <w:webHidden/>
          </w:rPr>
          <w:fldChar w:fldCharType="end"/>
        </w:r>
      </w:hyperlink>
    </w:p>
    <w:p w14:paraId="47B93903" w14:textId="128108DF"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0" w:history="1">
        <w:r w:rsidRPr="00711817">
          <w:rPr>
            <w:rStyle w:val="Hyperlink"/>
            <w:noProof/>
          </w:rPr>
          <w:t>Hình 37. Các file trong DiE liên quan đến UPX</w:t>
        </w:r>
        <w:r>
          <w:rPr>
            <w:noProof/>
            <w:webHidden/>
          </w:rPr>
          <w:tab/>
        </w:r>
        <w:r>
          <w:rPr>
            <w:noProof/>
            <w:webHidden/>
          </w:rPr>
          <w:fldChar w:fldCharType="begin"/>
        </w:r>
        <w:r>
          <w:rPr>
            <w:noProof/>
            <w:webHidden/>
          </w:rPr>
          <w:instrText xml:space="preserve"> PAGEREF _Toc187856650 \h </w:instrText>
        </w:r>
        <w:r>
          <w:rPr>
            <w:noProof/>
            <w:webHidden/>
          </w:rPr>
        </w:r>
        <w:r>
          <w:rPr>
            <w:noProof/>
            <w:webHidden/>
          </w:rPr>
          <w:fldChar w:fldCharType="separate"/>
        </w:r>
        <w:r w:rsidR="0052290A">
          <w:rPr>
            <w:noProof/>
            <w:webHidden/>
          </w:rPr>
          <w:t>45</w:t>
        </w:r>
        <w:r>
          <w:rPr>
            <w:noProof/>
            <w:webHidden/>
          </w:rPr>
          <w:fldChar w:fldCharType="end"/>
        </w:r>
      </w:hyperlink>
    </w:p>
    <w:p w14:paraId="27CD15C9" w14:textId="177FE495"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1" w:history="1">
        <w:r w:rsidRPr="00711817">
          <w:rPr>
            <w:rStyle w:val="Hyperlink"/>
            <w:noProof/>
          </w:rPr>
          <w:t>Hình 38. Các file trong DiE liên quan đến ASPack</w:t>
        </w:r>
        <w:r>
          <w:rPr>
            <w:noProof/>
            <w:webHidden/>
          </w:rPr>
          <w:tab/>
        </w:r>
        <w:r>
          <w:rPr>
            <w:noProof/>
            <w:webHidden/>
          </w:rPr>
          <w:fldChar w:fldCharType="begin"/>
        </w:r>
        <w:r>
          <w:rPr>
            <w:noProof/>
            <w:webHidden/>
          </w:rPr>
          <w:instrText xml:space="preserve"> PAGEREF _Toc187856651 \h </w:instrText>
        </w:r>
        <w:r>
          <w:rPr>
            <w:noProof/>
            <w:webHidden/>
          </w:rPr>
        </w:r>
        <w:r>
          <w:rPr>
            <w:noProof/>
            <w:webHidden/>
          </w:rPr>
          <w:fldChar w:fldCharType="separate"/>
        </w:r>
        <w:r w:rsidR="0052290A">
          <w:rPr>
            <w:noProof/>
            <w:webHidden/>
          </w:rPr>
          <w:t>45</w:t>
        </w:r>
        <w:r>
          <w:rPr>
            <w:noProof/>
            <w:webHidden/>
          </w:rPr>
          <w:fldChar w:fldCharType="end"/>
        </w:r>
      </w:hyperlink>
    </w:p>
    <w:p w14:paraId="01C996DE" w14:textId="265A8753"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2" w:history="1">
        <w:r w:rsidRPr="00711817">
          <w:rPr>
            <w:rStyle w:val="Hyperlink"/>
            <w:noProof/>
          </w:rPr>
          <w:t>Hình 39. Các file trong DiE liên quan đến Mpress</w:t>
        </w:r>
        <w:r>
          <w:rPr>
            <w:noProof/>
            <w:webHidden/>
          </w:rPr>
          <w:tab/>
        </w:r>
        <w:r>
          <w:rPr>
            <w:noProof/>
            <w:webHidden/>
          </w:rPr>
          <w:fldChar w:fldCharType="begin"/>
        </w:r>
        <w:r>
          <w:rPr>
            <w:noProof/>
            <w:webHidden/>
          </w:rPr>
          <w:instrText xml:space="preserve"> PAGEREF _Toc187856652 \h </w:instrText>
        </w:r>
        <w:r>
          <w:rPr>
            <w:noProof/>
            <w:webHidden/>
          </w:rPr>
        </w:r>
        <w:r>
          <w:rPr>
            <w:noProof/>
            <w:webHidden/>
          </w:rPr>
          <w:fldChar w:fldCharType="separate"/>
        </w:r>
        <w:r w:rsidR="0052290A">
          <w:rPr>
            <w:noProof/>
            <w:webHidden/>
          </w:rPr>
          <w:t>45</w:t>
        </w:r>
        <w:r>
          <w:rPr>
            <w:noProof/>
            <w:webHidden/>
          </w:rPr>
          <w:fldChar w:fldCharType="end"/>
        </w:r>
      </w:hyperlink>
    </w:p>
    <w:p w14:paraId="2DAD63C5" w14:textId="5E033C7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3" w:history="1">
        <w:r w:rsidRPr="00711817">
          <w:rPr>
            <w:rStyle w:val="Hyperlink"/>
            <w:noProof/>
          </w:rPr>
          <w:t>Hình 40. DiE nhận biết tệp tin bị nén bởi FSG</w:t>
        </w:r>
        <w:r>
          <w:rPr>
            <w:noProof/>
            <w:webHidden/>
          </w:rPr>
          <w:tab/>
        </w:r>
        <w:r>
          <w:rPr>
            <w:noProof/>
            <w:webHidden/>
          </w:rPr>
          <w:fldChar w:fldCharType="begin"/>
        </w:r>
        <w:r>
          <w:rPr>
            <w:noProof/>
            <w:webHidden/>
          </w:rPr>
          <w:instrText xml:space="preserve"> PAGEREF _Toc187856653 \h </w:instrText>
        </w:r>
        <w:r>
          <w:rPr>
            <w:noProof/>
            <w:webHidden/>
          </w:rPr>
        </w:r>
        <w:r>
          <w:rPr>
            <w:noProof/>
            <w:webHidden/>
          </w:rPr>
          <w:fldChar w:fldCharType="separate"/>
        </w:r>
        <w:r w:rsidR="0052290A">
          <w:rPr>
            <w:noProof/>
            <w:webHidden/>
          </w:rPr>
          <w:t>46</w:t>
        </w:r>
        <w:r>
          <w:rPr>
            <w:noProof/>
            <w:webHidden/>
          </w:rPr>
          <w:fldChar w:fldCharType="end"/>
        </w:r>
      </w:hyperlink>
    </w:p>
    <w:p w14:paraId="6FD93AFB" w14:textId="622ED147"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4" w:history="1">
        <w:r w:rsidRPr="00711817">
          <w:rPr>
            <w:rStyle w:val="Hyperlink"/>
            <w:noProof/>
          </w:rPr>
          <w:t>Hình 41. Công cụ PeID</w:t>
        </w:r>
        <w:r>
          <w:rPr>
            <w:noProof/>
            <w:webHidden/>
          </w:rPr>
          <w:tab/>
        </w:r>
        <w:r>
          <w:rPr>
            <w:noProof/>
            <w:webHidden/>
          </w:rPr>
          <w:fldChar w:fldCharType="begin"/>
        </w:r>
        <w:r>
          <w:rPr>
            <w:noProof/>
            <w:webHidden/>
          </w:rPr>
          <w:instrText xml:space="preserve"> PAGEREF _Toc187856654 \h </w:instrText>
        </w:r>
        <w:r>
          <w:rPr>
            <w:noProof/>
            <w:webHidden/>
          </w:rPr>
        </w:r>
        <w:r>
          <w:rPr>
            <w:noProof/>
            <w:webHidden/>
          </w:rPr>
          <w:fldChar w:fldCharType="separate"/>
        </w:r>
        <w:r w:rsidR="0052290A">
          <w:rPr>
            <w:noProof/>
            <w:webHidden/>
          </w:rPr>
          <w:t>47</w:t>
        </w:r>
        <w:r>
          <w:rPr>
            <w:noProof/>
            <w:webHidden/>
          </w:rPr>
          <w:fldChar w:fldCharType="end"/>
        </w:r>
      </w:hyperlink>
    </w:p>
    <w:p w14:paraId="7BB8ABC9" w14:textId="08C5B270"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5" w:history="1">
        <w:r w:rsidRPr="00711817">
          <w:rPr>
            <w:rStyle w:val="Hyperlink"/>
            <w:noProof/>
          </w:rPr>
          <w:t>Hình 42.  Signature của trình đóng gói FSG trong PEiD</w:t>
        </w:r>
        <w:r>
          <w:rPr>
            <w:noProof/>
            <w:webHidden/>
          </w:rPr>
          <w:tab/>
        </w:r>
        <w:r>
          <w:rPr>
            <w:noProof/>
            <w:webHidden/>
          </w:rPr>
          <w:fldChar w:fldCharType="begin"/>
        </w:r>
        <w:r>
          <w:rPr>
            <w:noProof/>
            <w:webHidden/>
          </w:rPr>
          <w:instrText xml:space="preserve"> PAGEREF _Toc187856655 \h </w:instrText>
        </w:r>
        <w:r>
          <w:rPr>
            <w:noProof/>
            <w:webHidden/>
          </w:rPr>
        </w:r>
        <w:r>
          <w:rPr>
            <w:noProof/>
            <w:webHidden/>
          </w:rPr>
          <w:fldChar w:fldCharType="separate"/>
        </w:r>
        <w:r w:rsidR="0052290A">
          <w:rPr>
            <w:noProof/>
            <w:webHidden/>
          </w:rPr>
          <w:t>49</w:t>
        </w:r>
        <w:r>
          <w:rPr>
            <w:noProof/>
            <w:webHidden/>
          </w:rPr>
          <w:fldChar w:fldCharType="end"/>
        </w:r>
      </w:hyperlink>
    </w:p>
    <w:p w14:paraId="76A340EB" w14:textId="7907FF9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6" w:history="1">
        <w:r w:rsidRPr="00711817">
          <w:rPr>
            <w:rStyle w:val="Hyperlink"/>
            <w:noProof/>
          </w:rPr>
          <w:t>Hình 43. Signature của trình đóng gói UPX trong PEiD</w:t>
        </w:r>
        <w:r>
          <w:rPr>
            <w:noProof/>
            <w:webHidden/>
          </w:rPr>
          <w:tab/>
        </w:r>
        <w:r>
          <w:rPr>
            <w:noProof/>
            <w:webHidden/>
          </w:rPr>
          <w:fldChar w:fldCharType="begin"/>
        </w:r>
        <w:r>
          <w:rPr>
            <w:noProof/>
            <w:webHidden/>
          </w:rPr>
          <w:instrText xml:space="preserve"> PAGEREF _Toc187856656 \h </w:instrText>
        </w:r>
        <w:r>
          <w:rPr>
            <w:noProof/>
            <w:webHidden/>
          </w:rPr>
        </w:r>
        <w:r>
          <w:rPr>
            <w:noProof/>
            <w:webHidden/>
          </w:rPr>
          <w:fldChar w:fldCharType="separate"/>
        </w:r>
        <w:r w:rsidR="0052290A">
          <w:rPr>
            <w:noProof/>
            <w:webHidden/>
          </w:rPr>
          <w:t>49</w:t>
        </w:r>
        <w:r>
          <w:rPr>
            <w:noProof/>
            <w:webHidden/>
          </w:rPr>
          <w:fldChar w:fldCharType="end"/>
        </w:r>
      </w:hyperlink>
    </w:p>
    <w:p w14:paraId="6FFE5DCC" w14:textId="19B1AA0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7" w:history="1">
        <w:r w:rsidRPr="00711817">
          <w:rPr>
            <w:rStyle w:val="Hyperlink"/>
            <w:noProof/>
          </w:rPr>
          <w:t>Hình 44. Signature của trình đóng gói UPX đặc biệt trong PEiD</w:t>
        </w:r>
        <w:r>
          <w:rPr>
            <w:noProof/>
            <w:webHidden/>
          </w:rPr>
          <w:tab/>
        </w:r>
        <w:r>
          <w:rPr>
            <w:noProof/>
            <w:webHidden/>
          </w:rPr>
          <w:fldChar w:fldCharType="begin"/>
        </w:r>
        <w:r>
          <w:rPr>
            <w:noProof/>
            <w:webHidden/>
          </w:rPr>
          <w:instrText xml:space="preserve"> PAGEREF _Toc187856657 \h </w:instrText>
        </w:r>
        <w:r>
          <w:rPr>
            <w:noProof/>
            <w:webHidden/>
          </w:rPr>
        </w:r>
        <w:r>
          <w:rPr>
            <w:noProof/>
            <w:webHidden/>
          </w:rPr>
          <w:fldChar w:fldCharType="separate"/>
        </w:r>
        <w:r w:rsidR="0052290A">
          <w:rPr>
            <w:noProof/>
            <w:webHidden/>
          </w:rPr>
          <w:t>50</w:t>
        </w:r>
        <w:r>
          <w:rPr>
            <w:noProof/>
            <w:webHidden/>
          </w:rPr>
          <w:fldChar w:fldCharType="end"/>
        </w:r>
      </w:hyperlink>
    </w:p>
    <w:p w14:paraId="0C6140A4" w14:textId="51ADBABF"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8" w:history="1">
        <w:r w:rsidRPr="00711817">
          <w:rPr>
            <w:rStyle w:val="Hyperlink"/>
            <w:noProof/>
          </w:rPr>
          <w:t>Hình 45. Thư mục chứa công cụ UPX</w:t>
        </w:r>
        <w:r>
          <w:rPr>
            <w:noProof/>
            <w:webHidden/>
          </w:rPr>
          <w:tab/>
        </w:r>
        <w:r>
          <w:rPr>
            <w:noProof/>
            <w:webHidden/>
          </w:rPr>
          <w:fldChar w:fldCharType="begin"/>
        </w:r>
        <w:r>
          <w:rPr>
            <w:noProof/>
            <w:webHidden/>
          </w:rPr>
          <w:instrText xml:space="preserve"> PAGEREF _Toc187856658 \h </w:instrText>
        </w:r>
        <w:r>
          <w:rPr>
            <w:noProof/>
            <w:webHidden/>
          </w:rPr>
        </w:r>
        <w:r>
          <w:rPr>
            <w:noProof/>
            <w:webHidden/>
          </w:rPr>
          <w:fldChar w:fldCharType="separate"/>
        </w:r>
        <w:r w:rsidR="0052290A">
          <w:rPr>
            <w:noProof/>
            <w:webHidden/>
          </w:rPr>
          <w:t>51</w:t>
        </w:r>
        <w:r>
          <w:rPr>
            <w:noProof/>
            <w:webHidden/>
          </w:rPr>
          <w:fldChar w:fldCharType="end"/>
        </w:r>
      </w:hyperlink>
    </w:p>
    <w:p w14:paraId="09F98BDA" w14:textId="4D060886"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59" w:history="1">
        <w:r w:rsidRPr="00711817">
          <w:rPr>
            <w:rStyle w:val="Hyperlink"/>
            <w:noProof/>
          </w:rPr>
          <w:t>Hình 46. Giao diện chính của UPX</w:t>
        </w:r>
        <w:r>
          <w:rPr>
            <w:noProof/>
            <w:webHidden/>
          </w:rPr>
          <w:tab/>
        </w:r>
        <w:r>
          <w:rPr>
            <w:noProof/>
            <w:webHidden/>
          </w:rPr>
          <w:fldChar w:fldCharType="begin"/>
        </w:r>
        <w:r>
          <w:rPr>
            <w:noProof/>
            <w:webHidden/>
          </w:rPr>
          <w:instrText xml:space="preserve"> PAGEREF _Toc187856659 \h </w:instrText>
        </w:r>
        <w:r>
          <w:rPr>
            <w:noProof/>
            <w:webHidden/>
          </w:rPr>
        </w:r>
        <w:r>
          <w:rPr>
            <w:noProof/>
            <w:webHidden/>
          </w:rPr>
          <w:fldChar w:fldCharType="separate"/>
        </w:r>
        <w:r w:rsidR="0052290A">
          <w:rPr>
            <w:noProof/>
            <w:webHidden/>
          </w:rPr>
          <w:t>51</w:t>
        </w:r>
        <w:r>
          <w:rPr>
            <w:noProof/>
            <w:webHidden/>
          </w:rPr>
          <w:fldChar w:fldCharType="end"/>
        </w:r>
      </w:hyperlink>
    </w:p>
    <w:p w14:paraId="4576ED7B" w14:textId="3F4BDB46"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0" w:history="1">
        <w:r w:rsidRPr="00711817">
          <w:rPr>
            <w:rStyle w:val="Hyperlink"/>
            <w:noProof/>
          </w:rPr>
          <w:t>Hình 47. Dùng UPX để đóng gói tệp tin</w:t>
        </w:r>
        <w:r>
          <w:rPr>
            <w:noProof/>
            <w:webHidden/>
          </w:rPr>
          <w:tab/>
        </w:r>
        <w:r>
          <w:rPr>
            <w:noProof/>
            <w:webHidden/>
          </w:rPr>
          <w:fldChar w:fldCharType="begin"/>
        </w:r>
        <w:r>
          <w:rPr>
            <w:noProof/>
            <w:webHidden/>
          </w:rPr>
          <w:instrText xml:space="preserve"> PAGEREF _Toc187856660 \h </w:instrText>
        </w:r>
        <w:r>
          <w:rPr>
            <w:noProof/>
            <w:webHidden/>
          </w:rPr>
        </w:r>
        <w:r>
          <w:rPr>
            <w:noProof/>
            <w:webHidden/>
          </w:rPr>
          <w:fldChar w:fldCharType="separate"/>
        </w:r>
        <w:r w:rsidR="0052290A">
          <w:rPr>
            <w:noProof/>
            <w:webHidden/>
          </w:rPr>
          <w:t>52</w:t>
        </w:r>
        <w:r>
          <w:rPr>
            <w:noProof/>
            <w:webHidden/>
          </w:rPr>
          <w:fldChar w:fldCharType="end"/>
        </w:r>
      </w:hyperlink>
    </w:p>
    <w:p w14:paraId="7E8165DD" w14:textId="0032C855"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1" w:history="1">
        <w:r w:rsidRPr="00711817">
          <w:rPr>
            <w:rStyle w:val="Hyperlink"/>
            <w:noProof/>
          </w:rPr>
          <w:t>Hình 48. Trước khi đóng gói bằng UPX</w:t>
        </w:r>
        <w:r>
          <w:rPr>
            <w:noProof/>
            <w:webHidden/>
          </w:rPr>
          <w:tab/>
        </w:r>
        <w:r>
          <w:rPr>
            <w:noProof/>
            <w:webHidden/>
          </w:rPr>
          <w:fldChar w:fldCharType="begin"/>
        </w:r>
        <w:r>
          <w:rPr>
            <w:noProof/>
            <w:webHidden/>
          </w:rPr>
          <w:instrText xml:space="preserve"> PAGEREF _Toc187856661 \h </w:instrText>
        </w:r>
        <w:r>
          <w:rPr>
            <w:noProof/>
            <w:webHidden/>
          </w:rPr>
        </w:r>
        <w:r>
          <w:rPr>
            <w:noProof/>
            <w:webHidden/>
          </w:rPr>
          <w:fldChar w:fldCharType="separate"/>
        </w:r>
        <w:r w:rsidR="0052290A">
          <w:rPr>
            <w:noProof/>
            <w:webHidden/>
          </w:rPr>
          <w:t>52</w:t>
        </w:r>
        <w:r>
          <w:rPr>
            <w:noProof/>
            <w:webHidden/>
          </w:rPr>
          <w:fldChar w:fldCharType="end"/>
        </w:r>
      </w:hyperlink>
    </w:p>
    <w:p w14:paraId="452DDBDA" w14:textId="152F0760"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2" w:history="1">
        <w:r w:rsidRPr="00711817">
          <w:rPr>
            <w:rStyle w:val="Hyperlink"/>
            <w:noProof/>
          </w:rPr>
          <w:t>Hình 49. Sau khi đóng gói bằng UPX</w:t>
        </w:r>
        <w:r>
          <w:rPr>
            <w:noProof/>
            <w:webHidden/>
          </w:rPr>
          <w:tab/>
        </w:r>
        <w:r>
          <w:rPr>
            <w:noProof/>
            <w:webHidden/>
          </w:rPr>
          <w:fldChar w:fldCharType="begin"/>
        </w:r>
        <w:r>
          <w:rPr>
            <w:noProof/>
            <w:webHidden/>
          </w:rPr>
          <w:instrText xml:space="preserve"> PAGEREF _Toc187856662 \h </w:instrText>
        </w:r>
        <w:r>
          <w:rPr>
            <w:noProof/>
            <w:webHidden/>
          </w:rPr>
        </w:r>
        <w:r>
          <w:rPr>
            <w:noProof/>
            <w:webHidden/>
          </w:rPr>
          <w:fldChar w:fldCharType="separate"/>
        </w:r>
        <w:r w:rsidR="0052290A">
          <w:rPr>
            <w:noProof/>
            <w:webHidden/>
          </w:rPr>
          <w:t>52</w:t>
        </w:r>
        <w:r>
          <w:rPr>
            <w:noProof/>
            <w:webHidden/>
          </w:rPr>
          <w:fldChar w:fldCharType="end"/>
        </w:r>
      </w:hyperlink>
    </w:p>
    <w:p w14:paraId="0B580ABF" w14:textId="0F212AC8"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3" w:history="1">
        <w:r w:rsidRPr="00711817">
          <w:rPr>
            <w:rStyle w:val="Hyperlink"/>
            <w:noProof/>
          </w:rPr>
          <w:t>Hình 50. Giải nén tệp tin bị đóng gói</w:t>
        </w:r>
        <w:r>
          <w:rPr>
            <w:noProof/>
            <w:webHidden/>
          </w:rPr>
          <w:tab/>
        </w:r>
        <w:r>
          <w:rPr>
            <w:noProof/>
            <w:webHidden/>
          </w:rPr>
          <w:fldChar w:fldCharType="begin"/>
        </w:r>
        <w:r>
          <w:rPr>
            <w:noProof/>
            <w:webHidden/>
          </w:rPr>
          <w:instrText xml:space="preserve"> PAGEREF _Toc187856663 \h </w:instrText>
        </w:r>
        <w:r>
          <w:rPr>
            <w:noProof/>
            <w:webHidden/>
          </w:rPr>
        </w:r>
        <w:r>
          <w:rPr>
            <w:noProof/>
            <w:webHidden/>
          </w:rPr>
          <w:fldChar w:fldCharType="separate"/>
        </w:r>
        <w:r w:rsidR="0052290A">
          <w:rPr>
            <w:noProof/>
            <w:webHidden/>
          </w:rPr>
          <w:t>52</w:t>
        </w:r>
        <w:r>
          <w:rPr>
            <w:noProof/>
            <w:webHidden/>
          </w:rPr>
          <w:fldChar w:fldCharType="end"/>
        </w:r>
      </w:hyperlink>
    </w:p>
    <w:p w14:paraId="4BA0FEFA" w14:textId="01ADA576"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4" w:history="1">
        <w:r w:rsidRPr="00711817">
          <w:rPr>
            <w:rStyle w:val="Hyperlink"/>
            <w:noProof/>
          </w:rPr>
          <w:t>Hình 51. Thư mục chứa file cài đặt FSG</w:t>
        </w:r>
        <w:r>
          <w:rPr>
            <w:noProof/>
            <w:webHidden/>
          </w:rPr>
          <w:tab/>
        </w:r>
        <w:r>
          <w:rPr>
            <w:noProof/>
            <w:webHidden/>
          </w:rPr>
          <w:fldChar w:fldCharType="begin"/>
        </w:r>
        <w:r>
          <w:rPr>
            <w:noProof/>
            <w:webHidden/>
          </w:rPr>
          <w:instrText xml:space="preserve"> PAGEREF _Toc187856664 \h </w:instrText>
        </w:r>
        <w:r>
          <w:rPr>
            <w:noProof/>
            <w:webHidden/>
          </w:rPr>
        </w:r>
        <w:r>
          <w:rPr>
            <w:noProof/>
            <w:webHidden/>
          </w:rPr>
          <w:fldChar w:fldCharType="separate"/>
        </w:r>
        <w:r w:rsidR="0052290A">
          <w:rPr>
            <w:noProof/>
            <w:webHidden/>
          </w:rPr>
          <w:t>53</w:t>
        </w:r>
        <w:r>
          <w:rPr>
            <w:noProof/>
            <w:webHidden/>
          </w:rPr>
          <w:fldChar w:fldCharType="end"/>
        </w:r>
      </w:hyperlink>
    </w:p>
    <w:p w14:paraId="7A62A27F" w14:textId="13F749C1"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5" w:history="1">
        <w:r w:rsidRPr="00711817">
          <w:rPr>
            <w:rStyle w:val="Hyperlink"/>
            <w:noProof/>
          </w:rPr>
          <w:t>Hình 52. Thư mục chứa các tệp tin thực thi FSG cho từng phiên bản</w:t>
        </w:r>
        <w:r>
          <w:rPr>
            <w:noProof/>
            <w:webHidden/>
          </w:rPr>
          <w:tab/>
        </w:r>
        <w:r>
          <w:rPr>
            <w:noProof/>
            <w:webHidden/>
          </w:rPr>
          <w:fldChar w:fldCharType="begin"/>
        </w:r>
        <w:r>
          <w:rPr>
            <w:noProof/>
            <w:webHidden/>
          </w:rPr>
          <w:instrText xml:space="preserve"> PAGEREF _Toc187856665 \h </w:instrText>
        </w:r>
        <w:r>
          <w:rPr>
            <w:noProof/>
            <w:webHidden/>
          </w:rPr>
        </w:r>
        <w:r>
          <w:rPr>
            <w:noProof/>
            <w:webHidden/>
          </w:rPr>
          <w:fldChar w:fldCharType="separate"/>
        </w:r>
        <w:r w:rsidR="0052290A">
          <w:rPr>
            <w:noProof/>
            <w:webHidden/>
          </w:rPr>
          <w:t>53</w:t>
        </w:r>
        <w:r>
          <w:rPr>
            <w:noProof/>
            <w:webHidden/>
          </w:rPr>
          <w:fldChar w:fldCharType="end"/>
        </w:r>
      </w:hyperlink>
    </w:p>
    <w:p w14:paraId="3500CEA2" w14:textId="5C6DC094"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6" w:history="1">
        <w:r w:rsidRPr="00711817">
          <w:rPr>
            <w:rStyle w:val="Hyperlink"/>
            <w:noProof/>
          </w:rPr>
          <w:t>Hình 53. Thực thi công cụ FSG</w:t>
        </w:r>
        <w:r>
          <w:rPr>
            <w:noProof/>
            <w:webHidden/>
          </w:rPr>
          <w:tab/>
        </w:r>
        <w:r>
          <w:rPr>
            <w:noProof/>
            <w:webHidden/>
          </w:rPr>
          <w:fldChar w:fldCharType="begin"/>
        </w:r>
        <w:r>
          <w:rPr>
            <w:noProof/>
            <w:webHidden/>
          </w:rPr>
          <w:instrText xml:space="preserve"> PAGEREF _Toc187856666 \h </w:instrText>
        </w:r>
        <w:r>
          <w:rPr>
            <w:noProof/>
            <w:webHidden/>
          </w:rPr>
        </w:r>
        <w:r>
          <w:rPr>
            <w:noProof/>
            <w:webHidden/>
          </w:rPr>
          <w:fldChar w:fldCharType="separate"/>
        </w:r>
        <w:r w:rsidR="0052290A">
          <w:rPr>
            <w:noProof/>
            <w:webHidden/>
          </w:rPr>
          <w:t>54</w:t>
        </w:r>
        <w:r>
          <w:rPr>
            <w:noProof/>
            <w:webHidden/>
          </w:rPr>
          <w:fldChar w:fldCharType="end"/>
        </w:r>
      </w:hyperlink>
    </w:p>
    <w:p w14:paraId="7B03F749" w14:textId="031853E1"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7" w:history="1">
        <w:r w:rsidRPr="00711817">
          <w:rPr>
            <w:rStyle w:val="Hyperlink"/>
            <w:noProof/>
          </w:rPr>
          <w:t>Hình 54. Chọn tệp tin để đóng gói trong FSG</w:t>
        </w:r>
        <w:r>
          <w:rPr>
            <w:noProof/>
            <w:webHidden/>
          </w:rPr>
          <w:tab/>
        </w:r>
        <w:r>
          <w:rPr>
            <w:noProof/>
            <w:webHidden/>
          </w:rPr>
          <w:fldChar w:fldCharType="begin"/>
        </w:r>
        <w:r>
          <w:rPr>
            <w:noProof/>
            <w:webHidden/>
          </w:rPr>
          <w:instrText xml:space="preserve"> PAGEREF _Toc187856667 \h </w:instrText>
        </w:r>
        <w:r>
          <w:rPr>
            <w:noProof/>
            <w:webHidden/>
          </w:rPr>
        </w:r>
        <w:r>
          <w:rPr>
            <w:noProof/>
            <w:webHidden/>
          </w:rPr>
          <w:fldChar w:fldCharType="separate"/>
        </w:r>
        <w:r w:rsidR="0052290A">
          <w:rPr>
            <w:noProof/>
            <w:webHidden/>
          </w:rPr>
          <w:t>54</w:t>
        </w:r>
        <w:r>
          <w:rPr>
            <w:noProof/>
            <w:webHidden/>
          </w:rPr>
          <w:fldChar w:fldCharType="end"/>
        </w:r>
      </w:hyperlink>
    </w:p>
    <w:p w14:paraId="6232B4F0" w14:textId="31957E3D"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8" w:history="1">
        <w:r w:rsidRPr="00711817">
          <w:rPr>
            <w:rStyle w:val="Hyperlink"/>
            <w:noProof/>
          </w:rPr>
          <w:t>Hình 55. Tệp tin được đóng gói bởi FSG</w:t>
        </w:r>
        <w:r>
          <w:rPr>
            <w:noProof/>
            <w:webHidden/>
          </w:rPr>
          <w:tab/>
        </w:r>
        <w:r>
          <w:rPr>
            <w:noProof/>
            <w:webHidden/>
          </w:rPr>
          <w:fldChar w:fldCharType="begin"/>
        </w:r>
        <w:r>
          <w:rPr>
            <w:noProof/>
            <w:webHidden/>
          </w:rPr>
          <w:instrText xml:space="preserve"> PAGEREF _Toc187856668 \h </w:instrText>
        </w:r>
        <w:r>
          <w:rPr>
            <w:noProof/>
            <w:webHidden/>
          </w:rPr>
        </w:r>
        <w:r>
          <w:rPr>
            <w:noProof/>
            <w:webHidden/>
          </w:rPr>
          <w:fldChar w:fldCharType="separate"/>
        </w:r>
        <w:r w:rsidR="0052290A">
          <w:rPr>
            <w:noProof/>
            <w:webHidden/>
          </w:rPr>
          <w:t>54</w:t>
        </w:r>
        <w:r>
          <w:rPr>
            <w:noProof/>
            <w:webHidden/>
          </w:rPr>
          <w:fldChar w:fldCharType="end"/>
        </w:r>
      </w:hyperlink>
    </w:p>
    <w:p w14:paraId="4E543A1F" w14:textId="0312F1F6"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69" w:history="1">
        <w:r w:rsidRPr="00711817">
          <w:rPr>
            <w:rStyle w:val="Hyperlink"/>
            <w:noProof/>
          </w:rPr>
          <w:t>Hình 56. Thư mục chứa công cụ MEW</w:t>
        </w:r>
        <w:r>
          <w:rPr>
            <w:noProof/>
            <w:webHidden/>
          </w:rPr>
          <w:tab/>
        </w:r>
        <w:r>
          <w:rPr>
            <w:noProof/>
            <w:webHidden/>
          </w:rPr>
          <w:fldChar w:fldCharType="begin"/>
        </w:r>
        <w:r>
          <w:rPr>
            <w:noProof/>
            <w:webHidden/>
          </w:rPr>
          <w:instrText xml:space="preserve"> PAGEREF _Toc187856669 \h </w:instrText>
        </w:r>
        <w:r>
          <w:rPr>
            <w:noProof/>
            <w:webHidden/>
          </w:rPr>
        </w:r>
        <w:r>
          <w:rPr>
            <w:noProof/>
            <w:webHidden/>
          </w:rPr>
          <w:fldChar w:fldCharType="separate"/>
        </w:r>
        <w:r w:rsidR="0052290A">
          <w:rPr>
            <w:noProof/>
            <w:webHidden/>
          </w:rPr>
          <w:t>55</w:t>
        </w:r>
        <w:r>
          <w:rPr>
            <w:noProof/>
            <w:webHidden/>
          </w:rPr>
          <w:fldChar w:fldCharType="end"/>
        </w:r>
      </w:hyperlink>
    </w:p>
    <w:p w14:paraId="1046966D" w14:textId="0D774C58"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0" w:history="1">
        <w:r w:rsidRPr="00711817">
          <w:rPr>
            <w:rStyle w:val="Hyperlink"/>
            <w:noProof/>
          </w:rPr>
          <w:t>Hình 57. Câu lệnh sử dụng giao diện đồ họa của MEW</w:t>
        </w:r>
        <w:r>
          <w:rPr>
            <w:noProof/>
            <w:webHidden/>
          </w:rPr>
          <w:tab/>
        </w:r>
        <w:r>
          <w:rPr>
            <w:noProof/>
            <w:webHidden/>
          </w:rPr>
          <w:fldChar w:fldCharType="begin"/>
        </w:r>
        <w:r>
          <w:rPr>
            <w:noProof/>
            <w:webHidden/>
          </w:rPr>
          <w:instrText xml:space="preserve"> PAGEREF _Toc187856670 \h </w:instrText>
        </w:r>
        <w:r>
          <w:rPr>
            <w:noProof/>
            <w:webHidden/>
          </w:rPr>
        </w:r>
        <w:r>
          <w:rPr>
            <w:noProof/>
            <w:webHidden/>
          </w:rPr>
          <w:fldChar w:fldCharType="separate"/>
        </w:r>
        <w:r w:rsidR="0052290A">
          <w:rPr>
            <w:noProof/>
            <w:webHidden/>
          </w:rPr>
          <w:t>56</w:t>
        </w:r>
        <w:r>
          <w:rPr>
            <w:noProof/>
            <w:webHidden/>
          </w:rPr>
          <w:fldChar w:fldCharType="end"/>
        </w:r>
      </w:hyperlink>
    </w:p>
    <w:p w14:paraId="7F057AEE" w14:textId="24B8B138"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1" w:history="1">
        <w:r w:rsidRPr="00711817">
          <w:rPr>
            <w:rStyle w:val="Hyperlink"/>
            <w:noProof/>
          </w:rPr>
          <w:t>Hình 58. Chọn tệp tin muốn đóng gói trong MEW</w:t>
        </w:r>
        <w:r>
          <w:rPr>
            <w:noProof/>
            <w:webHidden/>
          </w:rPr>
          <w:tab/>
        </w:r>
        <w:r>
          <w:rPr>
            <w:noProof/>
            <w:webHidden/>
          </w:rPr>
          <w:fldChar w:fldCharType="begin"/>
        </w:r>
        <w:r>
          <w:rPr>
            <w:noProof/>
            <w:webHidden/>
          </w:rPr>
          <w:instrText xml:space="preserve"> PAGEREF _Toc187856671 \h </w:instrText>
        </w:r>
        <w:r>
          <w:rPr>
            <w:noProof/>
            <w:webHidden/>
          </w:rPr>
        </w:r>
        <w:r>
          <w:rPr>
            <w:noProof/>
            <w:webHidden/>
          </w:rPr>
          <w:fldChar w:fldCharType="separate"/>
        </w:r>
        <w:r w:rsidR="0052290A">
          <w:rPr>
            <w:noProof/>
            <w:webHidden/>
          </w:rPr>
          <w:t>56</w:t>
        </w:r>
        <w:r>
          <w:rPr>
            <w:noProof/>
            <w:webHidden/>
          </w:rPr>
          <w:fldChar w:fldCharType="end"/>
        </w:r>
      </w:hyperlink>
    </w:p>
    <w:p w14:paraId="104A0A87" w14:textId="5286872C"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2" w:history="1">
        <w:r w:rsidRPr="00711817">
          <w:rPr>
            <w:rStyle w:val="Hyperlink"/>
            <w:noProof/>
          </w:rPr>
          <w:t>Hình 59. Kết quả đóng gói tệp tin bởi MEW</w:t>
        </w:r>
        <w:r>
          <w:rPr>
            <w:noProof/>
            <w:webHidden/>
          </w:rPr>
          <w:tab/>
        </w:r>
        <w:r>
          <w:rPr>
            <w:noProof/>
            <w:webHidden/>
          </w:rPr>
          <w:fldChar w:fldCharType="begin"/>
        </w:r>
        <w:r>
          <w:rPr>
            <w:noProof/>
            <w:webHidden/>
          </w:rPr>
          <w:instrText xml:space="preserve"> PAGEREF _Toc187856672 \h </w:instrText>
        </w:r>
        <w:r>
          <w:rPr>
            <w:noProof/>
            <w:webHidden/>
          </w:rPr>
        </w:r>
        <w:r>
          <w:rPr>
            <w:noProof/>
            <w:webHidden/>
          </w:rPr>
          <w:fldChar w:fldCharType="separate"/>
        </w:r>
        <w:r w:rsidR="0052290A">
          <w:rPr>
            <w:noProof/>
            <w:webHidden/>
          </w:rPr>
          <w:t>56</w:t>
        </w:r>
        <w:r>
          <w:rPr>
            <w:noProof/>
            <w:webHidden/>
          </w:rPr>
          <w:fldChar w:fldCharType="end"/>
        </w:r>
      </w:hyperlink>
    </w:p>
    <w:p w14:paraId="03829F82" w14:textId="29702649"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3" w:history="1">
        <w:r w:rsidRPr="00711817">
          <w:rPr>
            <w:rStyle w:val="Hyperlink"/>
            <w:noProof/>
          </w:rPr>
          <w:t>Hình 60. Sử dụng câu lệnh để khởi chạy MEW</w:t>
        </w:r>
        <w:r>
          <w:rPr>
            <w:noProof/>
            <w:webHidden/>
          </w:rPr>
          <w:tab/>
        </w:r>
        <w:r>
          <w:rPr>
            <w:noProof/>
            <w:webHidden/>
          </w:rPr>
          <w:fldChar w:fldCharType="begin"/>
        </w:r>
        <w:r>
          <w:rPr>
            <w:noProof/>
            <w:webHidden/>
          </w:rPr>
          <w:instrText xml:space="preserve"> PAGEREF _Toc187856673 \h </w:instrText>
        </w:r>
        <w:r>
          <w:rPr>
            <w:noProof/>
            <w:webHidden/>
          </w:rPr>
        </w:r>
        <w:r>
          <w:rPr>
            <w:noProof/>
            <w:webHidden/>
          </w:rPr>
          <w:fldChar w:fldCharType="separate"/>
        </w:r>
        <w:r w:rsidR="0052290A">
          <w:rPr>
            <w:noProof/>
            <w:webHidden/>
          </w:rPr>
          <w:t>57</w:t>
        </w:r>
        <w:r>
          <w:rPr>
            <w:noProof/>
            <w:webHidden/>
          </w:rPr>
          <w:fldChar w:fldCharType="end"/>
        </w:r>
      </w:hyperlink>
    </w:p>
    <w:p w14:paraId="452DF620" w14:textId="2595641C"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4" w:history="1">
        <w:r w:rsidRPr="00711817">
          <w:rPr>
            <w:rStyle w:val="Hyperlink"/>
            <w:noProof/>
          </w:rPr>
          <w:t>Hình 61. Quá trình đóng gói hàng loạt trong MEW</w:t>
        </w:r>
        <w:r>
          <w:rPr>
            <w:noProof/>
            <w:webHidden/>
          </w:rPr>
          <w:tab/>
        </w:r>
        <w:r>
          <w:rPr>
            <w:noProof/>
            <w:webHidden/>
          </w:rPr>
          <w:fldChar w:fldCharType="begin"/>
        </w:r>
        <w:r>
          <w:rPr>
            <w:noProof/>
            <w:webHidden/>
          </w:rPr>
          <w:instrText xml:space="preserve"> PAGEREF _Toc187856674 \h </w:instrText>
        </w:r>
        <w:r>
          <w:rPr>
            <w:noProof/>
            <w:webHidden/>
          </w:rPr>
        </w:r>
        <w:r>
          <w:rPr>
            <w:noProof/>
            <w:webHidden/>
          </w:rPr>
          <w:fldChar w:fldCharType="separate"/>
        </w:r>
        <w:r w:rsidR="0052290A">
          <w:rPr>
            <w:noProof/>
            <w:webHidden/>
          </w:rPr>
          <w:t>57</w:t>
        </w:r>
        <w:r>
          <w:rPr>
            <w:noProof/>
            <w:webHidden/>
          </w:rPr>
          <w:fldChar w:fldCharType="end"/>
        </w:r>
      </w:hyperlink>
    </w:p>
    <w:p w14:paraId="0F47F06F" w14:textId="5F6E588C"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5" w:history="1">
        <w:r w:rsidRPr="00711817">
          <w:rPr>
            <w:rStyle w:val="Hyperlink"/>
            <w:noProof/>
          </w:rPr>
          <w:t>Hình 62. Thư mục chứa công cụ MPress</w:t>
        </w:r>
        <w:r>
          <w:rPr>
            <w:noProof/>
            <w:webHidden/>
          </w:rPr>
          <w:tab/>
        </w:r>
        <w:r>
          <w:rPr>
            <w:noProof/>
            <w:webHidden/>
          </w:rPr>
          <w:fldChar w:fldCharType="begin"/>
        </w:r>
        <w:r>
          <w:rPr>
            <w:noProof/>
            <w:webHidden/>
          </w:rPr>
          <w:instrText xml:space="preserve"> PAGEREF _Toc187856675 \h </w:instrText>
        </w:r>
        <w:r>
          <w:rPr>
            <w:noProof/>
            <w:webHidden/>
          </w:rPr>
        </w:r>
        <w:r>
          <w:rPr>
            <w:noProof/>
            <w:webHidden/>
          </w:rPr>
          <w:fldChar w:fldCharType="separate"/>
        </w:r>
        <w:r w:rsidR="0052290A">
          <w:rPr>
            <w:noProof/>
            <w:webHidden/>
          </w:rPr>
          <w:t>58</w:t>
        </w:r>
        <w:r>
          <w:rPr>
            <w:noProof/>
            <w:webHidden/>
          </w:rPr>
          <w:fldChar w:fldCharType="end"/>
        </w:r>
      </w:hyperlink>
    </w:p>
    <w:p w14:paraId="55DF9EC0" w14:textId="0AF7648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6" w:history="1">
        <w:r w:rsidRPr="00711817">
          <w:rPr>
            <w:rStyle w:val="Hyperlink"/>
            <w:noProof/>
          </w:rPr>
          <w:t>Hình 63. Thực hiện đóng gói tệp tin bằng Mpress</w:t>
        </w:r>
        <w:r>
          <w:rPr>
            <w:noProof/>
            <w:webHidden/>
          </w:rPr>
          <w:tab/>
        </w:r>
        <w:r>
          <w:rPr>
            <w:noProof/>
            <w:webHidden/>
          </w:rPr>
          <w:fldChar w:fldCharType="begin"/>
        </w:r>
        <w:r>
          <w:rPr>
            <w:noProof/>
            <w:webHidden/>
          </w:rPr>
          <w:instrText xml:space="preserve"> PAGEREF _Toc187856676 \h </w:instrText>
        </w:r>
        <w:r>
          <w:rPr>
            <w:noProof/>
            <w:webHidden/>
          </w:rPr>
        </w:r>
        <w:r>
          <w:rPr>
            <w:noProof/>
            <w:webHidden/>
          </w:rPr>
          <w:fldChar w:fldCharType="separate"/>
        </w:r>
        <w:r w:rsidR="0052290A">
          <w:rPr>
            <w:noProof/>
            <w:webHidden/>
          </w:rPr>
          <w:t>58</w:t>
        </w:r>
        <w:r>
          <w:rPr>
            <w:noProof/>
            <w:webHidden/>
          </w:rPr>
          <w:fldChar w:fldCharType="end"/>
        </w:r>
      </w:hyperlink>
    </w:p>
    <w:p w14:paraId="7EDA1013" w14:textId="1D055F4D"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7" w:history="1">
        <w:r w:rsidRPr="00711817">
          <w:rPr>
            <w:rStyle w:val="Hyperlink"/>
            <w:noProof/>
          </w:rPr>
          <w:t>Hình 64. Thư mục chứa công cụ Unipacker</w:t>
        </w:r>
        <w:r>
          <w:rPr>
            <w:noProof/>
            <w:webHidden/>
          </w:rPr>
          <w:tab/>
        </w:r>
        <w:r>
          <w:rPr>
            <w:noProof/>
            <w:webHidden/>
          </w:rPr>
          <w:fldChar w:fldCharType="begin"/>
        </w:r>
        <w:r>
          <w:rPr>
            <w:noProof/>
            <w:webHidden/>
          </w:rPr>
          <w:instrText xml:space="preserve"> PAGEREF _Toc187856677 \h </w:instrText>
        </w:r>
        <w:r>
          <w:rPr>
            <w:noProof/>
            <w:webHidden/>
          </w:rPr>
        </w:r>
        <w:r>
          <w:rPr>
            <w:noProof/>
            <w:webHidden/>
          </w:rPr>
          <w:fldChar w:fldCharType="separate"/>
        </w:r>
        <w:r w:rsidR="0052290A">
          <w:rPr>
            <w:noProof/>
            <w:webHidden/>
          </w:rPr>
          <w:t>59</w:t>
        </w:r>
        <w:r>
          <w:rPr>
            <w:noProof/>
            <w:webHidden/>
          </w:rPr>
          <w:fldChar w:fldCharType="end"/>
        </w:r>
      </w:hyperlink>
    </w:p>
    <w:p w14:paraId="0EA7B16D" w14:textId="30E6E453"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8" w:history="1">
        <w:r w:rsidRPr="00711817">
          <w:rPr>
            <w:rStyle w:val="Hyperlink"/>
            <w:noProof/>
          </w:rPr>
          <w:t>Hình 65. Giao diện chính của công cụ Unipacker</w:t>
        </w:r>
        <w:r>
          <w:rPr>
            <w:noProof/>
            <w:webHidden/>
          </w:rPr>
          <w:tab/>
        </w:r>
        <w:r>
          <w:rPr>
            <w:noProof/>
            <w:webHidden/>
          </w:rPr>
          <w:fldChar w:fldCharType="begin"/>
        </w:r>
        <w:r>
          <w:rPr>
            <w:noProof/>
            <w:webHidden/>
          </w:rPr>
          <w:instrText xml:space="preserve"> PAGEREF _Toc187856678 \h </w:instrText>
        </w:r>
        <w:r>
          <w:rPr>
            <w:noProof/>
            <w:webHidden/>
          </w:rPr>
        </w:r>
        <w:r>
          <w:rPr>
            <w:noProof/>
            <w:webHidden/>
          </w:rPr>
          <w:fldChar w:fldCharType="separate"/>
        </w:r>
        <w:r w:rsidR="0052290A">
          <w:rPr>
            <w:noProof/>
            <w:webHidden/>
          </w:rPr>
          <w:t>60</w:t>
        </w:r>
        <w:r>
          <w:rPr>
            <w:noProof/>
            <w:webHidden/>
          </w:rPr>
          <w:fldChar w:fldCharType="end"/>
        </w:r>
      </w:hyperlink>
    </w:p>
    <w:p w14:paraId="524E5446" w14:textId="2AD87654"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79" w:history="1">
        <w:r w:rsidRPr="00711817">
          <w:rPr>
            <w:rStyle w:val="Hyperlink"/>
            <w:noProof/>
          </w:rPr>
          <w:t>Hình 66. Kiểm tra một tệp tin bị đóng gói bằng Unipacker</w:t>
        </w:r>
        <w:r>
          <w:rPr>
            <w:noProof/>
            <w:webHidden/>
          </w:rPr>
          <w:tab/>
        </w:r>
        <w:r>
          <w:rPr>
            <w:noProof/>
            <w:webHidden/>
          </w:rPr>
          <w:fldChar w:fldCharType="begin"/>
        </w:r>
        <w:r>
          <w:rPr>
            <w:noProof/>
            <w:webHidden/>
          </w:rPr>
          <w:instrText xml:space="preserve"> PAGEREF _Toc187856679 \h </w:instrText>
        </w:r>
        <w:r>
          <w:rPr>
            <w:noProof/>
            <w:webHidden/>
          </w:rPr>
        </w:r>
        <w:r>
          <w:rPr>
            <w:noProof/>
            <w:webHidden/>
          </w:rPr>
          <w:fldChar w:fldCharType="separate"/>
        </w:r>
        <w:r w:rsidR="0052290A">
          <w:rPr>
            <w:noProof/>
            <w:webHidden/>
          </w:rPr>
          <w:t>60</w:t>
        </w:r>
        <w:r>
          <w:rPr>
            <w:noProof/>
            <w:webHidden/>
          </w:rPr>
          <w:fldChar w:fldCharType="end"/>
        </w:r>
      </w:hyperlink>
    </w:p>
    <w:p w14:paraId="2203EBAE" w14:textId="33D4AFB8"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0" w:history="1">
        <w:r w:rsidRPr="00711817">
          <w:rPr>
            <w:rStyle w:val="Hyperlink"/>
            <w:noProof/>
          </w:rPr>
          <w:t>Hình 67.  Kiểm tra thông tin tệp trong Unipacker</w:t>
        </w:r>
        <w:r>
          <w:rPr>
            <w:noProof/>
            <w:webHidden/>
          </w:rPr>
          <w:tab/>
        </w:r>
        <w:r>
          <w:rPr>
            <w:noProof/>
            <w:webHidden/>
          </w:rPr>
          <w:fldChar w:fldCharType="begin"/>
        </w:r>
        <w:r>
          <w:rPr>
            <w:noProof/>
            <w:webHidden/>
          </w:rPr>
          <w:instrText xml:space="preserve"> PAGEREF _Toc187856680 \h </w:instrText>
        </w:r>
        <w:r>
          <w:rPr>
            <w:noProof/>
            <w:webHidden/>
          </w:rPr>
        </w:r>
        <w:r>
          <w:rPr>
            <w:noProof/>
            <w:webHidden/>
          </w:rPr>
          <w:fldChar w:fldCharType="separate"/>
        </w:r>
        <w:r w:rsidR="0052290A">
          <w:rPr>
            <w:noProof/>
            <w:webHidden/>
          </w:rPr>
          <w:t>61</w:t>
        </w:r>
        <w:r>
          <w:rPr>
            <w:noProof/>
            <w:webHidden/>
          </w:rPr>
          <w:fldChar w:fldCharType="end"/>
        </w:r>
      </w:hyperlink>
    </w:p>
    <w:p w14:paraId="0B753B6B" w14:textId="3F654163"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1" w:history="1">
        <w:r w:rsidRPr="00711817">
          <w:rPr>
            <w:rStyle w:val="Hyperlink"/>
            <w:noProof/>
          </w:rPr>
          <w:t>Hình 68. Các thông số PE thống kê được trong Unipacker</w:t>
        </w:r>
        <w:r>
          <w:rPr>
            <w:noProof/>
            <w:webHidden/>
          </w:rPr>
          <w:tab/>
        </w:r>
        <w:r>
          <w:rPr>
            <w:noProof/>
            <w:webHidden/>
          </w:rPr>
          <w:fldChar w:fldCharType="begin"/>
        </w:r>
        <w:r>
          <w:rPr>
            <w:noProof/>
            <w:webHidden/>
          </w:rPr>
          <w:instrText xml:space="preserve"> PAGEREF _Toc187856681 \h </w:instrText>
        </w:r>
        <w:r>
          <w:rPr>
            <w:noProof/>
            <w:webHidden/>
          </w:rPr>
        </w:r>
        <w:r>
          <w:rPr>
            <w:noProof/>
            <w:webHidden/>
          </w:rPr>
          <w:fldChar w:fldCharType="separate"/>
        </w:r>
        <w:r w:rsidR="0052290A">
          <w:rPr>
            <w:noProof/>
            <w:webHidden/>
          </w:rPr>
          <w:t>61</w:t>
        </w:r>
        <w:r>
          <w:rPr>
            <w:noProof/>
            <w:webHidden/>
          </w:rPr>
          <w:fldChar w:fldCharType="end"/>
        </w:r>
      </w:hyperlink>
    </w:p>
    <w:p w14:paraId="2B753D1B" w14:textId="160A9F7A"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2" w:history="1">
        <w:r w:rsidRPr="00711817">
          <w:rPr>
            <w:rStyle w:val="Hyperlink"/>
            <w:noProof/>
          </w:rPr>
          <w:t>Hình 69. Thư viện tĩnh trong PE header</w:t>
        </w:r>
        <w:r>
          <w:rPr>
            <w:noProof/>
            <w:webHidden/>
          </w:rPr>
          <w:tab/>
        </w:r>
        <w:r>
          <w:rPr>
            <w:noProof/>
            <w:webHidden/>
          </w:rPr>
          <w:fldChar w:fldCharType="begin"/>
        </w:r>
        <w:r>
          <w:rPr>
            <w:noProof/>
            <w:webHidden/>
          </w:rPr>
          <w:instrText xml:space="preserve"> PAGEREF _Toc187856682 \h </w:instrText>
        </w:r>
        <w:r>
          <w:rPr>
            <w:noProof/>
            <w:webHidden/>
          </w:rPr>
        </w:r>
        <w:r>
          <w:rPr>
            <w:noProof/>
            <w:webHidden/>
          </w:rPr>
          <w:fldChar w:fldCharType="separate"/>
        </w:r>
        <w:r w:rsidR="0052290A">
          <w:rPr>
            <w:noProof/>
            <w:webHidden/>
          </w:rPr>
          <w:t>62</w:t>
        </w:r>
        <w:r>
          <w:rPr>
            <w:noProof/>
            <w:webHidden/>
          </w:rPr>
          <w:fldChar w:fldCharType="end"/>
        </w:r>
      </w:hyperlink>
    </w:p>
    <w:p w14:paraId="4BB6085A" w14:textId="5576C92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3" w:history="1">
        <w:r w:rsidRPr="00711817">
          <w:rPr>
            <w:rStyle w:val="Hyperlink"/>
            <w:noProof/>
          </w:rPr>
          <w:t>Hình 70. Thư viện động trong PE header</w:t>
        </w:r>
        <w:r>
          <w:rPr>
            <w:noProof/>
            <w:webHidden/>
          </w:rPr>
          <w:tab/>
        </w:r>
        <w:r>
          <w:rPr>
            <w:noProof/>
            <w:webHidden/>
          </w:rPr>
          <w:fldChar w:fldCharType="begin"/>
        </w:r>
        <w:r>
          <w:rPr>
            <w:noProof/>
            <w:webHidden/>
          </w:rPr>
          <w:instrText xml:space="preserve"> PAGEREF _Toc187856683 \h </w:instrText>
        </w:r>
        <w:r>
          <w:rPr>
            <w:noProof/>
            <w:webHidden/>
          </w:rPr>
        </w:r>
        <w:r>
          <w:rPr>
            <w:noProof/>
            <w:webHidden/>
          </w:rPr>
          <w:fldChar w:fldCharType="separate"/>
        </w:r>
        <w:r w:rsidR="0052290A">
          <w:rPr>
            <w:noProof/>
            <w:webHidden/>
          </w:rPr>
          <w:t>62</w:t>
        </w:r>
        <w:r>
          <w:rPr>
            <w:noProof/>
            <w:webHidden/>
          </w:rPr>
          <w:fldChar w:fldCharType="end"/>
        </w:r>
      </w:hyperlink>
    </w:p>
    <w:p w14:paraId="216B52D8" w14:textId="60C5E699"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4" w:history="1">
        <w:r w:rsidRPr="00711817">
          <w:rPr>
            <w:rStyle w:val="Hyperlink"/>
            <w:noProof/>
          </w:rPr>
          <w:t>Hình 71. Trạng thái của các thanh ghi trong file PE</w:t>
        </w:r>
        <w:r>
          <w:rPr>
            <w:noProof/>
            <w:webHidden/>
          </w:rPr>
          <w:tab/>
        </w:r>
        <w:r>
          <w:rPr>
            <w:noProof/>
            <w:webHidden/>
          </w:rPr>
          <w:fldChar w:fldCharType="begin"/>
        </w:r>
        <w:r>
          <w:rPr>
            <w:noProof/>
            <w:webHidden/>
          </w:rPr>
          <w:instrText xml:space="preserve"> PAGEREF _Toc187856684 \h </w:instrText>
        </w:r>
        <w:r>
          <w:rPr>
            <w:noProof/>
            <w:webHidden/>
          </w:rPr>
        </w:r>
        <w:r>
          <w:rPr>
            <w:noProof/>
            <w:webHidden/>
          </w:rPr>
          <w:fldChar w:fldCharType="separate"/>
        </w:r>
        <w:r w:rsidR="0052290A">
          <w:rPr>
            <w:noProof/>
            <w:webHidden/>
          </w:rPr>
          <w:t>62</w:t>
        </w:r>
        <w:r>
          <w:rPr>
            <w:noProof/>
            <w:webHidden/>
          </w:rPr>
          <w:fldChar w:fldCharType="end"/>
        </w:r>
      </w:hyperlink>
    </w:p>
    <w:p w14:paraId="2D55DC65" w14:textId="77D5B665"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5" w:history="1">
        <w:r w:rsidRPr="00711817">
          <w:rPr>
            <w:rStyle w:val="Hyperlink"/>
            <w:noProof/>
          </w:rPr>
          <w:t>Hình 72. Giải nén tệp tin trong Unipacker</w:t>
        </w:r>
        <w:r>
          <w:rPr>
            <w:noProof/>
            <w:webHidden/>
          </w:rPr>
          <w:tab/>
        </w:r>
        <w:r>
          <w:rPr>
            <w:noProof/>
            <w:webHidden/>
          </w:rPr>
          <w:fldChar w:fldCharType="begin"/>
        </w:r>
        <w:r>
          <w:rPr>
            <w:noProof/>
            <w:webHidden/>
          </w:rPr>
          <w:instrText xml:space="preserve"> PAGEREF _Toc187856685 \h </w:instrText>
        </w:r>
        <w:r>
          <w:rPr>
            <w:noProof/>
            <w:webHidden/>
          </w:rPr>
        </w:r>
        <w:r>
          <w:rPr>
            <w:noProof/>
            <w:webHidden/>
          </w:rPr>
          <w:fldChar w:fldCharType="separate"/>
        </w:r>
        <w:r w:rsidR="0052290A">
          <w:rPr>
            <w:noProof/>
            <w:webHidden/>
          </w:rPr>
          <w:t>63</w:t>
        </w:r>
        <w:r>
          <w:rPr>
            <w:noProof/>
            <w:webHidden/>
          </w:rPr>
          <w:fldChar w:fldCharType="end"/>
        </w:r>
      </w:hyperlink>
    </w:p>
    <w:p w14:paraId="51F4E3CF" w14:textId="465328E8"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6" w:history="1">
        <w:r w:rsidRPr="00711817">
          <w:rPr>
            <w:rStyle w:val="Hyperlink"/>
            <w:noProof/>
          </w:rPr>
          <w:t>Hình 73. Dockerfile của Unipacker</w:t>
        </w:r>
        <w:r>
          <w:rPr>
            <w:noProof/>
            <w:webHidden/>
          </w:rPr>
          <w:tab/>
        </w:r>
        <w:r>
          <w:rPr>
            <w:noProof/>
            <w:webHidden/>
          </w:rPr>
          <w:fldChar w:fldCharType="begin"/>
        </w:r>
        <w:r>
          <w:rPr>
            <w:noProof/>
            <w:webHidden/>
          </w:rPr>
          <w:instrText xml:space="preserve"> PAGEREF _Toc187856686 \h </w:instrText>
        </w:r>
        <w:r>
          <w:rPr>
            <w:noProof/>
            <w:webHidden/>
          </w:rPr>
        </w:r>
        <w:r>
          <w:rPr>
            <w:noProof/>
            <w:webHidden/>
          </w:rPr>
          <w:fldChar w:fldCharType="separate"/>
        </w:r>
        <w:r w:rsidR="0052290A">
          <w:rPr>
            <w:noProof/>
            <w:webHidden/>
          </w:rPr>
          <w:t>63</w:t>
        </w:r>
        <w:r>
          <w:rPr>
            <w:noProof/>
            <w:webHidden/>
          </w:rPr>
          <w:fldChar w:fldCharType="end"/>
        </w:r>
      </w:hyperlink>
    </w:p>
    <w:p w14:paraId="3AD4633A" w14:textId="7FA47071"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7" w:history="1">
        <w:r w:rsidRPr="00711817">
          <w:rPr>
            <w:rStyle w:val="Hyperlink"/>
            <w:noProof/>
          </w:rPr>
          <w:t>Hình 74. Truy cập shell để lấy tệp tin giải nén trong Unipacker</w:t>
        </w:r>
        <w:r>
          <w:rPr>
            <w:noProof/>
            <w:webHidden/>
          </w:rPr>
          <w:tab/>
        </w:r>
        <w:r>
          <w:rPr>
            <w:noProof/>
            <w:webHidden/>
          </w:rPr>
          <w:fldChar w:fldCharType="begin"/>
        </w:r>
        <w:r>
          <w:rPr>
            <w:noProof/>
            <w:webHidden/>
          </w:rPr>
          <w:instrText xml:space="preserve"> PAGEREF _Toc187856687 \h </w:instrText>
        </w:r>
        <w:r>
          <w:rPr>
            <w:noProof/>
            <w:webHidden/>
          </w:rPr>
        </w:r>
        <w:r>
          <w:rPr>
            <w:noProof/>
            <w:webHidden/>
          </w:rPr>
          <w:fldChar w:fldCharType="separate"/>
        </w:r>
        <w:r w:rsidR="0052290A">
          <w:rPr>
            <w:noProof/>
            <w:webHidden/>
          </w:rPr>
          <w:t>64</w:t>
        </w:r>
        <w:r>
          <w:rPr>
            <w:noProof/>
            <w:webHidden/>
          </w:rPr>
          <w:fldChar w:fldCharType="end"/>
        </w:r>
      </w:hyperlink>
    </w:p>
    <w:p w14:paraId="00EF788C" w14:textId="12A7301C"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8" w:history="1">
        <w:r w:rsidRPr="00711817">
          <w:rPr>
            <w:rStyle w:val="Hyperlink"/>
            <w:noProof/>
          </w:rPr>
          <w:t>Hình 75. Mở shell trong Unipacker</w:t>
        </w:r>
        <w:r>
          <w:rPr>
            <w:noProof/>
            <w:webHidden/>
          </w:rPr>
          <w:tab/>
        </w:r>
        <w:r>
          <w:rPr>
            <w:noProof/>
            <w:webHidden/>
          </w:rPr>
          <w:fldChar w:fldCharType="begin"/>
        </w:r>
        <w:r>
          <w:rPr>
            <w:noProof/>
            <w:webHidden/>
          </w:rPr>
          <w:instrText xml:space="preserve"> PAGEREF _Toc187856688 \h </w:instrText>
        </w:r>
        <w:r>
          <w:rPr>
            <w:noProof/>
            <w:webHidden/>
          </w:rPr>
        </w:r>
        <w:r>
          <w:rPr>
            <w:noProof/>
            <w:webHidden/>
          </w:rPr>
          <w:fldChar w:fldCharType="separate"/>
        </w:r>
        <w:r w:rsidR="0052290A">
          <w:rPr>
            <w:noProof/>
            <w:webHidden/>
          </w:rPr>
          <w:t>64</w:t>
        </w:r>
        <w:r>
          <w:rPr>
            <w:noProof/>
            <w:webHidden/>
          </w:rPr>
          <w:fldChar w:fldCharType="end"/>
        </w:r>
      </w:hyperlink>
    </w:p>
    <w:p w14:paraId="7DF0497B" w14:textId="55467B20"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89" w:history="1">
        <w:r w:rsidRPr="00711817">
          <w:rPr>
            <w:rStyle w:val="Hyperlink"/>
            <w:noProof/>
          </w:rPr>
          <w:t>Hình 76. Bắt đầu sử dụng Unipacker như bình thường</w:t>
        </w:r>
        <w:r>
          <w:rPr>
            <w:noProof/>
            <w:webHidden/>
          </w:rPr>
          <w:tab/>
        </w:r>
        <w:r>
          <w:rPr>
            <w:noProof/>
            <w:webHidden/>
          </w:rPr>
          <w:fldChar w:fldCharType="begin"/>
        </w:r>
        <w:r>
          <w:rPr>
            <w:noProof/>
            <w:webHidden/>
          </w:rPr>
          <w:instrText xml:space="preserve"> PAGEREF _Toc187856689 \h </w:instrText>
        </w:r>
        <w:r>
          <w:rPr>
            <w:noProof/>
            <w:webHidden/>
          </w:rPr>
        </w:r>
        <w:r>
          <w:rPr>
            <w:noProof/>
            <w:webHidden/>
          </w:rPr>
          <w:fldChar w:fldCharType="separate"/>
        </w:r>
        <w:r w:rsidR="0052290A">
          <w:rPr>
            <w:noProof/>
            <w:webHidden/>
          </w:rPr>
          <w:t>65</w:t>
        </w:r>
        <w:r>
          <w:rPr>
            <w:noProof/>
            <w:webHidden/>
          </w:rPr>
          <w:fldChar w:fldCharType="end"/>
        </w:r>
      </w:hyperlink>
    </w:p>
    <w:p w14:paraId="063FDD7D" w14:textId="4FC3DB11"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0" w:history="1">
        <w:r w:rsidRPr="00711817">
          <w:rPr>
            <w:rStyle w:val="Hyperlink"/>
            <w:noProof/>
          </w:rPr>
          <w:t>Hình 77. Kết quả thu được tệp tin đã giải nén</w:t>
        </w:r>
        <w:r>
          <w:rPr>
            <w:noProof/>
            <w:webHidden/>
          </w:rPr>
          <w:tab/>
        </w:r>
        <w:r>
          <w:rPr>
            <w:noProof/>
            <w:webHidden/>
          </w:rPr>
          <w:fldChar w:fldCharType="begin"/>
        </w:r>
        <w:r>
          <w:rPr>
            <w:noProof/>
            <w:webHidden/>
          </w:rPr>
          <w:instrText xml:space="preserve"> PAGEREF _Toc187856690 \h </w:instrText>
        </w:r>
        <w:r>
          <w:rPr>
            <w:noProof/>
            <w:webHidden/>
          </w:rPr>
        </w:r>
        <w:r>
          <w:rPr>
            <w:noProof/>
            <w:webHidden/>
          </w:rPr>
          <w:fldChar w:fldCharType="separate"/>
        </w:r>
        <w:r w:rsidR="0052290A">
          <w:rPr>
            <w:noProof/>
            <w:webHidden/>
          </w:rPr>
          <w:t>65</w:t>
        </w:r>
        <w:r>
          <w:rPr>
            <w:noProof/>
            <w:webHidden/>
          </w:rPr>
          <w:fldChar w:fldCharType="end"/>
        </w:r>
      </w:hyperlink>
    </w:p>
    <w:p w14:paraId="5B20AF58" w14:textId="59A3B094"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1" w:history="1">
        <w:r w:rsidRPr="00711817">
          <w:rPr>
            <w:rStyle w:val="Hyperlink"/>
            <w:noProof/>
          </w:rPr>
          <w:t>Hình 78. Cài đặt ClamAV</w:t>
        </w:r>
        <w:r>
          <w:rPr>
            <w:noProof/>
            <w:webHidden/>
          </w:rPr>
          <w:tab/>
        </w:r>
        <w:r>
          <w:rPr>
            <w:noProof/>
            <w:webHidden/>
          </w:rPr>
          <w:fldChar w:fldCharType="begin"/>
        </w:r>
        <w:r>
          <w:rPr>
            <w:noProof/>
            <w:webHidden/>
          </w:rPr>
          <w:instrText xml:space="preserve"> PAGEREF _Toc187856691 \h </w:instrText>
        </w:r>
        <w:r>
          <w:rPr>
            <w:noProof/>
            <w:webHidden/>
          </w:rPr>
        </w:r>
        <w:r>
          <w:rPr>
            <w:noProof/>
            <w:webHidden/>
          </w:rPr>
          <w:fldChar w:fldCharType="separate"/>
        </w:r>
        <w:r w:rsidR="0052290A">
          <w:rPr>
            <w:noProof/>
            <w:webHidden/>
          </w:rPr>
          <w:t>65</w:t>
        </w:r>
        <w:r>
          <w:rPr>
            <w:noProof/>
            <w:webHidden/>
          </w:rPr>
          <w:fldChar w:fldCharType="end"/>
        </w:r>
      </w:hyperlink>
    </w:p>
    <w:p w14:paraId="0FF39FE2" w14:textId="34FADFD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2" w:history="1">
        <w:r w:rsidRPr="00711817">
          <w:rPr>
            <w:rStyle w:val="Hyperlink"/>
            <w:noProof/>
          </w:rPr>
          <w:t>Hình 79. Cập nhật cơ sở dữ liệu cho ClamAV</w:t>
        </w:r>
        <w:r>
          <w:rPr>
            <w:noProof/>
            <w:webHidden/>
          </w:rPr>
          <w:tab/>
        </w:r>
        <w:r>
          <w:rPr>
            <w:noProof/>
            <w:webHidden/>
          </w:rPr>
          <w:fldChar w:fldCharType="begin"/>
        </w:r>
        <w:r>
          <w:rPr>
            <w:noProof/>
            <w:webHidden/>
          </w:rPr>
          <w:instrText xml:space="preserve"> PAGEREF _Toc187856692 \h </w:instrText>
        </w:r>
        <w:r>
          <w:rPr>
            <w:noProof/>
            <w:webHidden/>
          </w:rPr>
        </w:r>
        <w:r>
          <w:rPr>
            <w:noProof/>
            <w:webHidden/>
          </w:rPr>
          <w:fldChar w:fldCharType="separate"/>
        </w:r>
        <w:r w:rsidR="0052290A">
          <w:rPr>
            <w:noProof/>
            <w:webHidden/>
          </w:rPr>
          <w:t>66</w:t>
        </w:r>
        <w:r>
          <w:rPr>
            <w:noProof/>
            <w:webHidden/>
          </w:rPr>
          <w:fldChar w:fldCharType="end"/>
        </w:r>
      </w:hyperlink>
    </w:p>
    <w:p w14:paraId="10495D92" w14:textId="046944A7"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3" w:history="1">
        <w:r w:rsidRPr="00711817">
          <w:rPr>
            <w:rStyle w:val="Hyperlink"/>
            <w:noProof/>
          </w:rPr>
          <w:t>Hình 80. Tiến hành quét tệp tin bằng ClamAV</w:t>
        </w:r>
        <w:r>
          <w:rPr>
            <w:noProof/>
            <w:webHidden/>
          </w:rPr>
          <w:tab/>
        </w:r>
        <w:r>
          <w:rPr>
            <w:noProof/>
            <w:webHidden/>
          </w:rPr>
          <w:fldChar w:fldCharType="begin"/>
        </w:r>
        <w:r>
          <w:rPr>
            <w:noProof/>
            <w:webHidden/>
          </w:rPr>
          <w:instrText xml:space="preserve"> PAGEREF _Toc187856693 \h </w:instrText>
        </w:r>
        <w:r>
          <w:rPr>
            <w:noProof/>
            <w:webHidden/>
          </w:rPr>
        </w:r>
        <w:r>
          <w:rPr>
            <w:noProof/>
            <w:webHidden/>
          </w:rPr>
          <w:fldChar w:fldCharType="separate"/>
        </w:r>
        <w:r w:rsidR="0052290A">
          <w:rPr>
            <w:noProof/>
            <w:webHidden/>
          </w:rPr>
          <w:t>66</w:t>
        </w:r>
        <w:r>
          <w:rPr>
            <w:noProof/>
            <w:webHidden/>
          </w:rPr>
          <w:fldChar w:fldCharType="end"/>
        </w:r>
      </w:hyperlink>
    </w:p>
    <w:p w14:paraId="699773EB" w14:textId="7DFAB38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4" w:history="1">
        <w:r w:rsidRPr="00711817">
          <w:rPr>
            <w:rStyle w:val="Hyperlink"/>
            <w:noProof/>
          </w:rPr>
          <w:t>Hình 81. Kết quả khi quét tệp tin bằng ClamAV</w:t>
        </w:r>
        <w:r>
          <w:rPr>
            <w:noProof/>
            <w:webHidden/>
          </w:rPr>
          <w:tab/>
        </w:r>
        <w:r>
          <w:rPr>
            <w:noProof/>
            <w:webHidden/>
          </w:rPr>
          <w:fldChar w:fldCharType="begin"/>
        </w:r>
        <w:r>
          <w:rPr>
            <w:noProof/>
            <w:webHidden/>
          </w:rPr>
          <w:instrText xml:space="preserve"> PAGEREF _Toc187856694 \h </w:instrText>
        </w:r>
        <w:r>
          <w:rPr>
            <w:noProof/>
            <w:webHidden/>
          </w:rPr>
        </w:r>
        <w:r>
          <w:rPr>
            <w:noProof/>
            <w:webHidden/>
          </w:rPr>
          <w:fldChar w:fldCharType="separate"/>
        </w:r>
        <w:r w:rsidR="0052290A">
          <w:rPr>
            <w:noProof/>
            <w:webHidden/>
          </w:rPr>
          <w:t>66</w:t>
        </w:r>
        <w:r>
          <w:rPr>
            <w:noProof/>
            <w:webHidden/>
          </w:rPr>
          <w:fldChar w:fldCharType="end"/>
        </w:r>
      </w:hyperlink>
    </w:p>
    <w:p w14:paraId="7246DBF4" w14:textId="18DEBBE0"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5" w:history="1">
        <w:r w:rsidRPr="00711817">
          <w:rPr>
            <w:rStyle w:val="Hyperlink"/>
            <w:noProof/>
          </w:rPr>
          <w:t>Hình 82. Tùy chọn để lấy tệp tin đã giải nén bằng ClamAV</w:t>
        </w:r>
        <w:r>
          <w:rPr>
            <w:noProof/>
            <w:webHidden/>
          </w:rPr>
          <w:tab/>
        </w:r>
        <w:r>
          <w:rPr>
            <w:noProof/>
            <w:webHidden/>
          </w:rPr>
          <w:fldChar w:fldCharType="begin"/>
        </w:r>
        <w:r>
          <w:rPr>
            <w:noProof/>
            <w:webHidden/>
          </w:rPr>
          <w:instrText xml:space="preserve"> PAGEREF _Toc187856695 \h </w:instrText>
        </w:r>
        <w:r>
          <w:rPr>
            <w:noProof/>
            <w:webHidden/>
          </w:rPr>
        </w:r>
        <w:r>
          <w:rPr>
            <w:noProof/>
            <w:webHidden/>
          </w:rPr>
          <w:fldChar w:fldCharType="separate"/>
        </w:r>
        <w:r w:rsidR="0052290A">
          <w:rPr>
            <w:noProof/>
            <w:webHidden/>
          </w:rPr>
          <w:t>66</w:t>
        </w:r>
        <w:r>
          <w:rPr>
            <w:noProof/>
            <w:webHidden/>
          </w:rPr>
          <w:fldChar w:fldCharType="end"/>
        </w:r>
      </w:hyperlink>
    </w:p>
    <w:p w14:paraId="23711AD3" w14:textId="5768485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6" w:history="1">
        <w:r w:rsidRPr="00711817">
          <w:rPr>
            <w:rStyle w:val="Hyperlink"/>
            <w:noProof/>
          </w:rPr>
          <w:t>Hình 83. Đường dẫn đến tệp tin đã giải nén bằng ClamAV</w:t>
        </w:r>
        <w:r>
          <w:rPr>
            <w:noProof/>
            <w:webHidden/>
          </w:rPr>
          <w:tab/>
        </w:r>
        <w:r>
          <w:rPr>
            <w:noProof/>
            <w:webHidden/>
          </w:rPr>
          <w:fldChar w:fldCharType="begin"/>
        </w:r>
        <w:r>
          <w:rPr>
            <w:noProof/>
            <w:webHidden/>
          </w:rPr>
          <w:instrText xml:space="preserve"> PAGEREF _Toc187856696 \h </w:instrText>
        </w:r>
        <w:r>
          <w:rPr>
            <w:noProof/>
            <w:webHidden/>
          </w:rPr>
        </w:r>
        <w:r>
          <w:rPr>
            <w:noProof/>
            <w:webHidden/>
          </w:rPr>
          <w:fldChar w:fldCharType="separate"/>
        </w:r>
        <w:r w:rsidR="0052290A">
          <w:rPr>
            <w:noProof/>
            <w:webHidden/>
          </w:rPr>
          <w:t>67</w:t>
        </w:r>
        <w:r>
          <w:rPr>
            <w:noProof/>
            <w:webHidden/>
          </w:rPr>
          <w:fldChar w:fldCharType="end"/>
        </w:r>
      </w:hyperlink>
    </w:p>
    <w:p w14:paraId="451EDBCE" w14:textId="051F4A0D"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7" w:history="1">
        <w:r w:rsidRPr="00711817">
          <w:rPr>
            <w:rStyle w:val="Hyperlink"/>
            <w:noProof/>
          </w:rPr>
          <w:t>Hình 84. Tệp tin đã được giải nén bằng ClamAV</w:t>
        </w:r>
        <w:r>
          <w:rPr>
            <w:noProof/>
            <w:webHidden/>
          </w:rPr>
          <w:tab/>
        </w:r>
        <w:r>
          <w:rPr>
            <w:noProof/>
            <w:webHidden/>
          </w:rPr>
          <w:fldChar w:fldCharType="begin"/>
        </w:r>
        <w:r>
          <w:rPr>
            <w:noProof/>
            <w:webHidden/>
          </w:rPr>
          <w:instrText xml:space="preserve"> PAGEREF _Toc187856697 \h </w:instrText>
        </w:r>
        <w:r>
          <w:rPr>
            <w:noProof/>
            <w:webHidden/>
          </w:rPr>
        </w:r>
        <w:r>
          <w:rPr>
            <w:noProof/>
            <w:webHidden/>
          </w:rPr>
          <w:fldChar w:fldCharType="separate"/>
        </w:r>
        <w:r w:rsidR="0052290A">
          <w:rPr>
            <w:noProof/>
            <w:webHidden/>
          </w:rPr>
          <w:t>67</w:t>
        </w:r>
        <w:r>
          <w:rPr>
            <w:noProof/>
            <w:webHidden/>
          </w:rPr>
          <w:fldChar w:fldCharType="end"/>
        </w:r>
      </w:hyperlink>
    </w:p>
    <w:p w14:paraId="4BE34ECB" w14:textId="71B3B8E5"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8" w:history="1">
        <w:r w:rsidRPr="00711817">
          <w:rPr>
            <w:rStyle w:val="Hyperlink"/>
            <w:noProof/>
          </w:rPr>
          <w:t>Hình 85. Cài đặt biến môi trường cho pipx</w:t>
        </w:r>
        <w:r>
          <w:rPr>
            <w:noProof/>
            <w:webHidden/>
          </w:rPr>
          <w:tab/>
        </w:r>
        <w:r>
          <w:rPr>
            <w:noProof/>
            <w:webHidden/>
          </w:rPr>
          <w:fldChar w:fldCharType="begin"/>
        </w:r>
        <w:r>
          <w:rPr>
            <w:noProof/>
            <w:webHidden/>
          </w:rPr>
          <w:instrText xml:space="preserve"> PAGEREF _Toc187856698 \h </w:instrText>
        </w:r>
        <w:r>
          <w:rPr>
            <w:noProof/>
            <w:webHidden/>
          </w:rPr>
        </w:r>
        <w:r>
          <w:rPr>
            <w:noProof/>
            <w:webHidden/>
          </w:rPr>
          <w:fldChar w:fldCharType="separate"/>
        </w:r>
        <w:r w:rsidR="0052290A">
          <w:rPr>
            <w:noProof/>
            <w:webHidden/>
          </w:rPr>
          <w:t>67</w:t>
        </w:r>
        <w:r>
          <w:rPr>
            <w:noProof/>
            <w:webHidden/>
          </w:rPr>
          <w:fldChar w:fldCharType="end"/>
        </w:r>
      </w:hyperlink>
    </w:p>
    <w:p w14:paraId="6A529D3B" w14:textId="3BE1950F"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699" w:history="1">
        <w:r w:rsidRPr="00711817">
          <w:rPr>
            <w:rStyle w:val="Hyperlink"/>
            <w:noProof/>
          </w:rPr>
          <w:t>Hình 86. Cài đặt PEiD bằng pipx</w:t>
        </w:r>
        <w:r>
          <w:rPr>
            <w:noProof/>
            <w:webHidden/>
          </w:rPr>
          <w:tab/>
        </w:r>
        <w:r>
          <w:rPr>
            <w:noProof/>
            <w:webHidden/>
          </w:rPr>
          <w:fldChar w:fldCharType="begin"/>
        </w:r>
        <w:r>
          <w:rPr>
            <w:noProof/>
            <w:webHidden/>
          </w:rPr>
          <w:instrText xml:space="preserve"> PAGEREF _Toc187856699 \h </w:instrText>
        </w:r>
        <w:r>
          <w:rPr>
            <w:noProof/>
            <w:webHidden/>
          </w:rPr>
        </w:r>
        <w:r>
          <w:rPr>
            <w:noProof/>
            <w:webHidden/>
          </w:rPr>
          <w:fldChar w:fldCharType="separate"/>
        </w:r>
        <w:r w:rsidR="0052290A">
          <w:rPr>
            <w:noProof/>
            <w:webHidden/>
          </w:rPr>
          <w:t>67</w:t>
        </w:r>
        <w:r>
          <w:rPr>
            <w:noProof/>
            <w:webHidden/>
          </w:rPr>
          <w:fldChar w:fldCharType="end"/>
        </w:r>
      </w:hyperlink>
    </w:p>
    <w:p w14:paraId="7E66D851" w14:textId="68BF0B2A"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0" w:history="1">
        <w:r w:rsidRPr="00711817">
          <w:rPr>
            <w:rStyle w:val="Hyperlink"/>
            <w:noProof/>
          </w:rPr>
          <w:t>Hình 87. Quét tệp tin bằng PEiD phiên bản câu lệnh</w:t>
        </w:r>
        <w:r>
          <w:rPr>
            <w:noProof/>
            <w:webHidden/>
          </w:rPr>
          <w:tab/>
        </w:r>
        <w:r>
          <w:rPr>
            <w:noProof/>
            <w:webHidden/>
          </w:rPr>
          <w:fldChar w:fldCharType="begin"/>
        </w:r>
        <w:r>
          <w:rPr>
            <w:noProof/>
            <w:webHidden/>
          </w:rPr>
          <w:instrText xml:space="preserve"> PAGEREF _Toc187856700 \h </w:instrText>
        </w:r>
        <w:r>
          <w:rPr>
            <w:noProof/>
            <w:webHidden/>
          </w:rPr>
        </w:r>
        <w:r>
          <w:rPr>
            <w:noProof/>
            <w:webHidden/>
          </w:rPr>
          <w:fldChar w:fldCharType="separate"/>
        </w:r>
        <w:r w:rsidR="0052290A">
          <w:rPr>
            <w:noProof/>
            <w:webHidden/>
          </w:rPr>
          <w:t>68</w:t>
        </w:r>
        <w:r>
          <w:rPr>
            <w:noProof/>
            <w:webHidden/>
          </w:rPr>
          <w:fldChar w:fldCharType="end"/>
        </w:r>
      </w:hyperlink>
    </w:p>
    <w:p w14:paraId="4A858D3E" w14:textId="47CF772D"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1" w:history="1">
        <w:r w:rsidRPr="00711817">
          <w:rPr>
            <w:rStyle w:val="Hyperlink"/>
            <w:noProof/>
          </w:rPr>
          <w:t>Hình 88. Quét tệp tin bằng PEiD phiên bản giao diện người dùng</w:t>
        </w:r>
        <w:r>
          <w:rPr>
            <w:noProof/>
            <w:webHidden/>
          </w:rPr>
          <w:tab/>
        </w:r>
        <w:r>
          <w:rPr>
            <w:noProof/>
            <w:webHidden/>
          </w:rPr>
          <w:fldChar w:fldCharType="begin"/>
        </w:r>
        <w:r>
          <w:rPr>
            <w:noProof/>
            <w:webHidden/>
          </w:rPr>
          <w:instrText xml:space="preserve"> PAGEREF _Toc187856701 \h </w:instrText>
        </w:r>
        <w:r>
          <w:rPr>
            <w:noProof/>
            <w:webHidden/>
          </w:rPr>
        </w:r>
        <w:r>
          <w:rPr>
            <w:noProof/>
            <w:webHidden/>
          </w:rPr>
          <w:fldChar w:fldCharType="separate"/>
        </w:r>
        <w:r w:rsidR="0052290A">
          <w:rPr>
            <w:noProof/>
            <w:webHidden/>
          </w:rPr>
          <w:t>68</w:t>
        </w:r>
        <w:r>
          <w:rPr>
            <w:noProof/>
            <w:webHidden/>
          </w:rPr>
          <w:fldChar w:fldCharType="end"/>
        </w:r>
      </w:hyperlink>
    </w:p>
    <w:p w14:paraId="00885A12" w14:textId="2DD55D61"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2" w:history="1">
        <w:r w:rsidRPr="00711817">
          <w:rPr>
            <w:rStyle w:val="Hyperlink"/>
            <w:noProof/>
          </w:rPr>
          <w:t>Hình 89. Ba chế độ quét trong PEiD</w:t>
        </w:r>
        <w:r>
          <w:rPr>
            <w:noProof/>
            <w:webHidden/>
          </w:rPr>
          <w:tab/>
        </w:r>
        <w:r>
          <w:rPr>
            <w:noProof/>
            <w:webHidden/>
          </w:rPr>
          <w:fldChar w:fldCharType="begin"/>
        </w:r>
        <w:r>
          <w:rPr>
            <w:noProof/>
            <w:webHidden/>
          </w:rPr>
          <w:instrText xml:space="preserve"> PAGEREF _Toc187856702 \h </w:instrText>
        </w:r>
        <w:r>
          <w:rPr>
            <w:noProof/>
            <w:webHidden/>
          </w:rPr>
        </w:r>
        <w:r>
          <w:rPr>
            <w:noProof/>
            <w:webHidden/>
          </w:rPr>
          <w:fldChar w:fldCharType="separate"/>
        </w:r>
        <w:r w:rsidR="0052290A">
          <w:rPr>
            <w:noProof/>
            <w:webHidden/>
          </w:rPr>
          <w:t>69</w:t>
        </w:r>
        <w:r>
          <w:rPr>
            <w:noProof/>
            <w:webHidden/>
          </w:rPr>
          <w:fldChar w:fldCharType="end"/>
        </w:r>
      </w:hyperlink>
    </w:p>
    <w:p w14:paraId="09F41027" w14:textId="69DE0D32"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3" w:history="1">
        <w:r w:rsidRPr="00711817">
          <w:rPr>
            <w:rStyle w:val="Hyperlink"/>
            <w:noProof/>
          </w:rPr>
          <w:t>Hình 90. Thư mục chứa tệp tin cấu hình DiE</w:t>
        </w:r>
        <w:r>
          <w:rPr>
            <w:noProof/>
            <w:webHidden/>
          </w:rPr>
          <w:tab/>
        </w:r>
        <w:r>
          <w:rPr>
            <w:noProof/>
            <w:webHidden/>
          </w:rPr>
          <w:fldChar w:fldCharType="begin"/>
        </w:r>
        <w:r>
          <w:rPr>
            <w:noProof/>
            <w:webHidden/>
          </w:rPr>
          <w:instrText xml:space="preserve"> PAGEREF _Toc187856703 \h </w:instrText>
        </w:r>
        <w:r>
          <w:rPr>
            <w:noProof/>
            <w:webHidden/>
          </w:rPr>
        </w:r>
        <w:r>
          <w:rPr>
            <w:noProof/>
            <w:webHidden/>
          </w:rPr>
          <w:fldChar w:fldCharType="separate"/>
        </w:r>
        <w:r w:rsidR="0052290A">
          <w:rPr>
            <w:noProof/>
            <w:webHidden/>
          </w:rPr>
          <w:t>69</w:t>
        </w:r>
        <w:r>
          <w:rPr>
            <w:noProof/>
            <w:webHidden/>
          </w:rPr>
          <w:fldChar w:fldCharType="end"/>
        </w:r>
      </w:hyperlink>
    </w:p>
    <w:p w14:paraId="731C50B4" w14:textId="399D1796"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4" w:history="1">
        <w:r w:rsidRPr="00711817">
          <w:rPr>
            <w:rStyle w:val="Hyperlink"/>
            <w:noProof/>
          </w:rPr>
          <w:t>Hình 91. Phân tích tệp tin với DiE phiên bản command line</w:t>
        </w:r>
        <w:r>
          <w:rPr>
            <w:noProof/>
            <w:webHidden/>
          </w:rPr>
          <w:tab/>
        </w:r>
        <w:r>
          <w:rPr>
            <w:noProof/>
            <w:webHidden/>
          </w:rPr>
          <w:fldChar w:fldCharType="begin"/>
        </w:r>
        <w:r>
          <w:rPr>
            <w:noProof/>
            <w:webHidden/>
          </w:rPr>
          <w:instrText xml:space="preserve"> PAGEREF _Toc187856704 \h </w:instrText>
        </w:r>
        <w:r>
          <w:rPr>
            <w:noProof/>
            <w:webHidden/>
          </w:rPr>
        </w:r>
        <w:r>
          <w:rPr>
            <w:noProof/>
            <w:webHidden/>
          </w:rPr>
          <w:fldChar w:fldCharType="separate"/>
        </w:r>
        <w:r w:rsidR="0052290A">
          <w:rPr>
            <w:noProof/>
            <w:webHidden/>
          </w:rPr>
          <w:t>70</w:t>
        </w:r>
        <w:r>
          <w:rPr>
            <w:noProof/>
            <w:webHidden/>
          </w:rPr>
          <w:fldChar w:fldCharType="end"/>
        </w:r>
      </w:hyperlink>
    </w:p>
    <w:p w14:paraId="2050F900" w14:textId="13AAEDB6"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5" w:history="1">
        <w:r w:rsidRPr="00711817">
          <w:rPr>
            <w:rStyle w:val="Hyperlink"/>
            <w:noProof/>
          </w:rPr>
          <w:t>Hình 92. Phân tích tệp tin bằng DiE phiên bản GUI</w:t>
        </w:r>
        <w:r>
          <w:rPr>
            <w:noProof/>
            <w:webHidden/>
          </w:rPr>
          <w:tab/>
        </w:r>
        <w:r>
          <w:rPr>
            <w:noProof/>
            <w:webHidden/>
          </w:rPr>
          <w:fldChar w:fldCharType="begin"/>
        </w:r>
        <w:r>
          <w:rPr>
            <w:noProof/>
            <w:webHidden/>
          </w:rPr>
          <w:instrText xml:space="preserve"> PAGEREF _Toc187856705 \h </w:instrText>
        </w:r>
        <w:r>
          <w:rPr>
            <w:noProof/>
            <w:webHidden/>
          </w:rPr>
        </w:r>
        <w:r>
          <w:rPr>
            <w:noProof/>
            <w:webHidden/>
          </w:rPr>
          <w:fldChar w:fldCharType="separate"/>
        </w:r>
        <w:r w:rsidR="0052290A">
          <w:rPr>
            <w:noProof/>
            <w:webHidden/>
          </w:rPr>
          <w:t>70</w:t>
        </w:r>
        <w:r>
          <w:rPr>
            <w:noProof/>
            <w:webHidden/>
          </w:rPr>
          <w:fldChar w:fldCharType="end"/>
        </w:r>
      </w:hyperlink>
    </w:p>
    <w:p w14:paraId="5D6D2A92" w14:textId="5D4A9D33"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6" w:history="1">
        <w:r w:rsidRPr="00711817">
          <w:rPr>
            <w:rStyle w:val="Hyperlink"/>
            <w:noProof/>
          </w:rPr>
          <w:t>Hình 93. Phân tích tệp tin bằng DiE phiên bản GUI nhẹ</w:t>
        </w:r>
        <w:r>
          <w:rPr>
            <w:noProof/>
            <w:webHidden/>
          </w:rPr>
          <w:tab/>
        </w:r>
        <w:r>
          <w:rPr>
            <w:noProof/>
            <w:webHidden/>
          </w:rPr>
          <w:fldChar w:fldCharType="begin"/>
        </w:r>
        <w:r>
          <w:rPr>
            <w:noProof/>
            <w:webHidden/>
          </w:rPr>
          <w:instrText xml:space="preserve"> PAGEREF _Toc187856706 \h </w:instrText>
        </w:r>
        <w:r>
          <w:rPr>
            <w:noProof/>
            <w:webHidden/>
          </w:rPr>
        </w:r>
        <w:r>
          <w:rPr>
            <w:noProof/>
            <w:webHidden/>
          </w:rPr>
          <w:fldChar w:fldCharType="separate"/>
        </w:r>
        <w:r w:rsidR="0052290A">
          <w:rPr>
            <w:noProof/>
            <w:webHidden/>
          </w:rPr>
          <w:t>71</w:t>
        </w:r>
        <w:r>
          <w:rPr>
            <w:noProof/>
            <w:webHidden/>
          </w:rPr>
          <w:fldChar w:fldCharType="end"/>
        </w:r>
      </w:hyperlink>
    </w:p>
    <w:p w14:paraId="40071E5F" w14:textId="7640217D"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7" w:history="1">
        <w:r w:rsidRPr="00711817">
          <w:rPr>
            <w:rStyle w:val="Hyperlink"/>
            <w:noProof/>
          </w:rPr>
          <w:t>Hình 94. Tập dataset</w:t>
        </w:r>
        <w:r>
          <w:rPr>
            <w:noProof/>
            <w:webHidden/>
          </w:rPr>
          <w:tab/>
        </w:r>
        <w:r>
          <w:rPr>
            <w:noProof/>
            <w:webHidden/>
          </w:rPr>
          <w:fldChar w:fldCharType="begin"/>
        </w:r>
        <w:r>
          <w:rPr>
            <w:noProof/>
            <w:webHidden/>
          </w:rPr>
          <w:instrText xml:space="preserve"> PAGEREF _Toc187856707 \h </w:instrText>
        </w:r>
        <w:r>
          <w:rPr>
            <w:noProof/>
            <w:webHidden/>
          </w:rPr>
        </w:r>
        <w:r>
          <w:rPr>
            <w:noProof/>
            <w:webHidden/>
          </w:rPr>
          <w:fldChar w:fldCharType="separate"/>
        </w:r>
        <w:r w:rsidR="0052290A">
          <w:rPr>
            <w:noProof/>
            <w:webHidden/>
          </w:rPr>
          <w:t>72</w:t>
        </w:r>
        <w:r>
          <w:rPr>
            <w:noProof/>
            <w:webHidden/>
          </w:rPr>
          <w:fldChar w:fldCharType="end"/>
        </w:r>
      </w:hyperlink>
    </w:p>
    <w:p w14:paraId="6C24FB99" w14:textId="78CE4BAE"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8" w:history="1">
        <w:r w:rsidRPr="00711817">
          <w:rPr>
            <w:rStyle w:val="Hyperlink"/>
            <w:noProof/>
          </w:rPr>
          <w:t>Hình 95. Đoạn code tự động hóa của công cụ DiE</w:t>
        </w:r>
        <w:r>
          <w:rPr>
            <w:noProof/>
            <w:webHidden/>
          </w:rPr>
          <w:tab/>
        </w:r>
        <w:r>
          <w:rPr>
            <w:noProof/>
            <w:webHidden/>
          </w:rPr>
          <w:fldChar w:fldCharType="begin"/>
        </w:r>
        <w:r>
          <w:rPr>
            <w:noProof/>
            <w:webHidden/>
          </w:rPr>
          <w:instrText xml:space="preserve"> PAGEREF _Toc187856708 \h </w:instrText>
        </w:r>
        <w:r>
          <w:rPr>
            <w:noProof/>
            <w:webHidden/>
          </w:rPr>
        </w:r>
        <w:r>
          <w:rPr>
            <w:noProof/>
            <w:webHidden/>
          </w:rPr>
          <w:fldChar w:fldCharType="separate"/>
        </w:r>
        <w:r w:rsidR="0052290A">
          <w:rPr>
            <w:noProof/>
            <w:webHidden/>
          </w:rPr>
          <w:t>74</w:t>
        </w:r>
        <w:r>
          <w:rPr>
            <w:noProof/>
            <w:webHidden/>
          </w:rPr>
          <w:fldChar w:fldCharType="end"/>
        </w:r>
      </w:hyperlink>
    </w:p>
    <w:p w14:paraId="61D51BA9" w14:textId="5EACBE88"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09" w:history="1">
        <w:r w:rsidRPr="00711817">
          <w:rPr>
            <w:rStyle w:val="Hyperlink"/>
            <w:noProof/>
          </w:rPr>
          <w:t>Hình 96. Đoạn code tự động hóa của công cụ PEiD</w:t>
        </w:r>
        <w:r>
          <w:rPr>
            <w:noProof/>
            <w:webHidden/>
          </w:rPr>
          <w:tab/>
        </w:r>
        <w:r>
          <w:rPr>
            <w:noProof/>
            <w:webHidden/>
          </w:rPr>
          <w:fldChar w:fldCharType="begin"/>
        </w:r>
        <w:r>
          <w:rPr>
            <w:noProof/>
            <w:webHidden/>
          </w:rPr>
          <w:instrText xml:space="preserve"> PAGEREF _Toc187856709 \h </w:instrText>
        </w:r>
        <w:r>
          <w:rPr>
            <w:noProof/>
            <w:webHidden/>
          </w:rPr>
        </w:r>
        <w:r>
          <w:rPr>
            <w:noProof/>
            <w:webHidden/>
          </w:rPr>
          <w:fldChar w:fldCharType="separate"/>
        </w:r>
        <w:r w:rsidR="0052290A">
          <w:rPr>
            <w:noProof/>
            <w:webHidden/>
          </w:rPr>
          <w:t>74</w:t>
        </w:r>
        <w:r>
          <w:rPr>
            <w:noProof/>
            <w:webHidden/>
          </w:rPr>
          <w:fldChar w:fldCharType="end"/>
        </w:r>
      </w:hyperlink>
    </w:p>
    <w:p w14:paraId="4792FEA2" w14:textId="056478F8"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0" w:history="1">
        <w:r w:rsidRPr="00711817">
          <w:rPr>
            <w:rStyle w:val="Hyperlink"/>
            <w:noProof/>
          </w:rPr>
          <w:t>Hình 97. Đoạn code tự động hóa của công cụ Unipacker</w:t>
        </w:r>
        <w:r>
          <w:rPr>
            <w:noProof/>
            <w:webHidden/>
          </w:rPr>
          <w:tab/>
        </w:r>
        <w:r>
          <w:rPr>
            <w:noProof/>
            <w:webHidden/>
          </w:rPr>
          <w:fldChar w:fldCharType="begin"/>
        </w:r>
        <w:r>
          <w:rPr>
            <w:noProof/>
            <w:webHidden/>
          </w:rPr>
          <w:instrText xml:space="preserve"> PAGEREF _Toc187856710 \h </w:instrText>
        </w:r>
        <w:r>
          <w:rPr>
            <w:noProof/>
            <w:webHidden/>
          </w:rPr>
        </w:r>
        <w:r>
          <w:rPr>
            <w:noProof/>
            <w:webHidden/>
          </w:rPr>
          <w:fldChar w:fldCharType="separate"/>
        </w:r>
        <w:r w:rsidR="0052290A">
          <w:rPr>
            <w:noProof/>
            <w:webHidden/>
          </w:rPr>
          <w:t>75</w:t>
        </w:r>
        <w:r>
          <w:rPr>
            <w:noProof/>
            <w:webHidden/>
          </w:rPr>
          <w:fldChar w:fldCharType="end"/>
        </w:r>
      </w:hyperlink>
    </w:p>
    <w:p w14:paraId="6D3F5754" w14:textId="50B6B42C"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1" w:history="1">
        <w:r w:rsidRPr="00711817">
          <w:rPr>
            <w:rStyle w:val="Hyperlink"/>
            <w:noProof/>
          </w:rPr>
          <w:t>Hình 98. Đoạn code tự động hóa của công cụ ClamAV</w:t>
        </w:r>
        <w:r>
          <w:rPr>
            <w:noProof/>
            <w:webHidden/>
          </w:rPr>
          <w:tab/>
        </w:r>
        <w:r>
          <w:rPr>
            <w:noProof/>
            <w:webHidden/>
          </w:rPr>
          <w:fldChar w:fldCharType="begin"/>
        </w:r>
        <w:r>
          <w:rPr>
            <w:noProof/>
            <w:webHidden/>
          </w:rPr>
          <w:instrText xml:space="preserve"> PAGEREF _Toc187856711 \h </w:instrText>
        </w:r>
        <w:r>
          <w:rPr>
            <w:noProof/>
            <w:webHidden/>
          </w:rPr>
        </w:r>
        <w:r>
          <w:rPr>
            <w:noProof/>
            <w:webHidden/>
          </w:rPr>
          <w:fldChar w:fldCharType="separate"/>
        </w:r>
        <w:r w:rsidR="0052290A">
          <w:rPr>
            <w:noProof/>
            <w:webHidden/>
          </w:rPr>
          <w:t>76</w:t>
        </w:r>
        <w:r>
          <w:rPr>
            <w:noProof/>
            <w:webHidden/>
          </w:rPr>
          <w:fldChar w:fldCharType="end"/>
        </w:r>
      </w:hyperlink>
    </w:p>
    <w:p w14:paraId="3206207C" w14:textId="6214D46D"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2" w:history="1">
        <w:r w:rsidRPr="00711817">
          <w:rPr>
            <w:rStyle w:val="Hyperlink"/>
            <w:noProof/>
          </w:rPr>
          <w:t>Hình 99. Lưu kết quả tự động hóa</w:t>
        </w:r>
        <w:r>
          <w:rPr>
            <w:noProof/>
            <w:webHidden/>
          </w:rPr>
          <w:tab/>
        </w:r>
        <w:r>
          <w:rPr>
            <w:noProof/>
            <w:webHidden/>
          </w:rPr>
          <w:fldChar w:fldCharType="begin"/>
        </w:r>
        <w:r>
          <w:rPr>
            <w:noProof/>
            <w:webHidden/>
          </w:rPr>
          <w:instrText xml:space="preserve"> PAGEREF _Toc187856712 \h </w:instrText>
        </w:r>
        <w:r>
          <w:rPr>
            <w:noProof/>
            <w:webHidden/>
          </w:rPr>
        </w:r>
        <w:r>
          <w:rPr>
            <w:noProof/>
            <w:webHidden/>
          </w:rPr>
          <w:fldChar w:fldCharType="separate"/>
        </w:r>
        <w:r w:rsidR="0052290A">
          <w:rPr>
            <w:noProof/>
            <w:webHidden/>
          </w:rPr>
          <w:t>76</w:t>
        </w:r>
        <w:r>
          <w:rPr>
            <w:noProof/>
            <w:webHidden/>
          </w:rPr>
          <w:fldChar w:fldCharType="end"/>
        </w:r>
      </w:hyperlink>
    </w:p>
    <w:p w14:paraId="30190F56" w14:textId="5BD1BBDA"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3" w:history="1">
        <w:r w:rsidRPr="00711817">
          <w:rPr>
            <w:rStyle w:val="Hyperlink"/>
            <w:noProof/>
          </w:rPr>
          <w:t>Hình 100. Đoạn code đọc các tệp tin trong folder đầu vào</w:t>
        </w:r>
        <w:r>
          <w:rPr>
            <w:noProof/>
            <w:webHidden/>
          </w:rPr>
          <w:tab/>
        </w:r>
        <w:r>
          <w:rPr>
            <w:noProof/>
            <w:webHidden/>
          </w:rPr>
          <w:fldChar w:fldCharType="begin"/>
        </w:r>
        <w:r>
          <w:rPr>
            <w:noProof/>
            <w:webHidden/>
          </w:rPr>
          <w:instrText xml:space="preserve"> PAGEREF _Toc187856713 \h </w:instrText>
        </w:r>
        <w:r>
          <w:rPr>
            <w:noProof/>
            <w:webHidden/>
          </w:rPr>
        </w:r>
        <w:r>
          <w:rPr>
            <w:noProof/>
            <w:webHidden/>
          </w:rPr>
          <w:fldChar w:fldCharType="separate"/>
        </w:r>
        <w:r w:rsidR="0052290A">
          <w:rPr>
            <w:noProof/>
            <w:webHidden/>
          </w:rPr>
          <w:t>77</w:t>
        </w:r>
        <w:r>
          <w:rPr>
            <w:noProof/>
            <w:webHidden/>
          </w:rPr>
          <w:fldChar w:fldCharType="end"/>
        </w:r>
      </w:hyperlink>
    </w:p>
    <w:p w14:paraId="4C6E2B5C" w14:textId="34DE9797"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4" w:history="1">
        <w:r w:rsidRPr="00711817">
          <w:rPr>
            <w:rStyle w:val="Hyperlink"/>
            <w:noProof/>
          </w:rPr>
          <w:t>Hình 101. Hàm lấy folder đầu vào</w:t>
        </w:r>
        <w:r>
          <w:rPr>
            <w:noProof/>
            <w:webHidden/>
          </w:rPr>
          <w:tab/>
        </w:r>
        <w:r>
          <w:rPr>
            <w:noProof/>
            <w:webHidden/>
          </w:rPr>
          <w:fldChar w:fldCharType="begin"/>
        </w:r>
        <w:r>
          <w:rPr>
            <w:noProof/>
            <w:webHidden/>
          </w:rPr>
          <w:instrText xml:space="preserve"> PAGEREF _Toc187856714 \h </w:instrText>
        </w:r>
        <w:r>
          <w:rPr>
            <w:noProof/>
            <w:webHidden/>
          </w:rPr>
        </w:r>
        <w:r>
          <w:rPr>
            <w:noProof/>
            <w:webHidden/>
          </w:rPr>
          <w:fldChar w:fldCharType="separate"/>
        </w:r>
        <w:r w:rsidR="0052290A">
          <w:rPr>
            <w:noProof/>
            <w:webHidden/>
          </w:rPr>
          <w:t>78</w:t>
        </w:r>
        <w:r>
          <w:rPr>
            <w:noProof/>
            <w:webHidden/>
          </w:rPr>
          <w:fldChar w:fldCharType="end"/>
        </w:r>
      </w:hyperlink>
    </w:p>
    <w:p w14:paraId="39824F73" w14:textId="3C779E8F"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5" w:history="1">
        <w:r w:rsidRPr="00711817">
          <w:rPr>
            <w:rStyle w:val="Hyperlink"/>
            <w:noProof/>
          </w:rPr>
          <w:t>Hình 102. Kết quả quét lần lượt các tệp tin</w:t>
        </w:r>
        <w:r>
          <w:rPr>
            <w:noProof/>
            <w:webHidden/>
          </w:rPr>
          <w:tab/>
        </w:r>
        <w:r>
          <w:rPr>
            <w:noProof/>
            <w:webHidden/>
          </w:rPr>
          <w:fldChar w:fldCharType="begin"/>
        </w:r>
        <w:r>
          <w:rPr>
            <w:noProof/>
            <w:webHidden/>
          </w:rPr>
          <w:instrText xml:space="preserve"> PAGEREF _Toc187856715 \h </w:instrText>
        </w:r>
        <w:r>
          <w:rPr>
            <w:noProof/>
            <w:webHidden/>
          </w:rPr>
        </w:r>
        <w:r>
          <w:rPr>
            <w:noProof/>
            <w:webHidden/>
          </w:rPr>
          <w:fldChar w:fldCharType="separate"/>
        </w:r>
        <w:r w:rsidR="0052290A">
          <w:rPr>
            <w:noProof/>
            <w:webHidden/>
          </w:rPr>
          <w:t>78</w:t>
        </w:r>
        <w:r>
          <w:rPr>
            <w:noProof/>
            <w:webHidden/>
          </w:rPr>
          <w:fldChar w:fldCharType="end"/>
        </w:r>
      </w:hyperlink>
    </w:p>
    <w:p w14:paraId="572EBF40" w14:textId="3AB3D94B"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6" w:history="1">
        <w:r w:rsidRPr="00711817">
          <w:rPr>
            <w:rStyle w:val="Hyperlink"/>
            <w:noProof/>
          </w:rPr>
          <w:t>Hình 103. Hàm đếm các file đã phát hiện được</w:t>
        </w:r>
        <w:r>
          <w:rPr>
            <w:noProof/>
            <w:webHidden/>
          </w:rPr>
          <w:tab/>
        </w:r>
        <w:r>
          <w:rPr>
            <w:noProof/>
            <w:webHidden/>
          </w:rPr>
          <w:fldChar w:fldCharType="begin"/>
        </w:r>
        <w:r>
          <w:rPr>
            <w:noProof/>
            <w:webHidden/>
          </w:rPr>
          <w:instrText xml:space="preserve"> PAGEREF _Toc187856716 \h </w:instrText>
        </w:r>
        <w:r>
          <w:rPr>
            <w:noProof/>
            <w:webHidden/>
          </w:rPr>
        </w:r>
        <w:r>
          <w:rPr>
            <w:noProof/>
            <w:webHidden/>
          </w:rPr>
          <w:fldChar w:fldCharType="separate"/>
        </w:r>
        <w:r w:rsidR="0052290A">
          <w:rPr>
            <w:noProof/>
            <w:webHidden/>
          </w:rPr>
          <w:t>78</w:t>
        </w:r>
        <w:r>
          <w:rPr>
            <w:noProof/>
            <w:webHidden/>
          </w:rPr>
          <w:fldChar w:fldCharType="end"/>
        </w:r>
      </w:hyperlink>
    </w:p>
    <w:p w14:paraId="376BD73D" w14:textId="4C1D943B"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7" w:history="1">
        <w:r w:rsidRPr="00711817">
          <w:rPr>
            <w:rStyle w:val="Hyperlink"/>
            <w:noProof/>
          </w:rPr>
          <w:t>Hình 104. Hàm tính tính phần trăm phát hiện packer của các công cụ</w:t>
        </w:r>
        <w:r>
          <w:rPr>
            <w:noProof/>
            <w:webHidden/>
          </w:rPr>
          <w:tab/>
        </w:r>
        <w:r>
          <w:rPr>
            <w:noProof/>
            <w:webHidden/>
          </w:rPr>
          <w:fldChar w:fldCharType="begin"/>
        </w:r>
        <w:r>
          <w:rPr>
            <w:noProof/>
            <w:webHidden/>
          </w:rPr>
          <w:instrText xml:space="preserve"> PAGEREF _Toc187856717 \h </w:instrText>
        </w:r>
        <w:r>
          <w:rPr>
            <w:noProof/>
            <w:webHidden/>
          </w:rPr>
        </w:r>
        <w:r>
          <w:rPr>
            <w:noProof/>
            <w:webHidden/>
          </w:rPr>
          <w:fldChar w:fldCharType="separate"/>
        </w:r>
        <w:r w:rsidR="0052290A">
          <w:rPr>
            <w:noProof/>
            <w:webHidden/>
          </w:rPr>
          <w:t>79</w:t>
        </w:r>
        <w:r>
          <w:rPr>
            <w:noProof/>
            <w:webHidden/>
          </w:rPr>
          <w:fldChar w:fldCharType="end"/>
        </w:r>
      </w:hyperlink>
    </w:p>
    <w:p w14:paraId="3F2D0299" w14:textId="3279308C"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8" w:history="1">
        <w:r w:rsidRPr="00711817">
          <w:rPr>
            <w:rStyle w:val="Hyperlink"/>
            <w:noProof/>
          </w:rPr>
          <w:t>Hình 105. Hàm tính phần trăm chính xác của các công cụ</w:t>
        </w:r>
        <w:r>
          <w:rPr>
            <w:noProof/>
            <w:webHidden/>
          </w:rPr>
          <w:tab/>
        </w:r>
        <w:r>
          <w:rPr>
            <w:noProof/>
            <w:webHidden/>
          </w:rPr>
          <w:fldChar w:fldCharType="begin"/>
        </w:r>
        <w:r>
          <w:rPr>
            <w:noProof/>
            <w:webHidden/>
          </w:rPr>
          <w:instrText xml:space="preserve"> PAGEREF _Toc187856718 \h </w:instrText>
        </w:r>
        <w:r>
          <w:rPr>
            <w:noProof/>
            <w:webHidden/>
          </w:rPr>
        </w:r>
        <w:r>
          <w:rPr>
            <w:noProof/>
            <w:webHidden/>
          </w:rPr>
          <w:fldChar w:fldCharType="separate"/>
        </w:r>
        <w:r w:rsidR="0052290A">
          <w:rPr>
            <w:noProof/>
            <w:webHidden/>
          </w:rPr>
          <w:t>79</w:t>
        </w:r>
        <w:r>
          <w:rPr>
            <w:noProof/>
            <w:webHidden/>
          </w:rPr>
          <w:fldChar w:fldCharType="end"/>
        </w:r>
      </w:hyperlink>
    </w:p>
    <w:p w14:paraId="3CC96D57" w14:textId="6438A771"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19" w:history="1">
        <w:r w:rsidRPr="00711817">
          <w:rPr>
            <w:rStyle w:val="Hyperlink"/>
            <w:noProof/>
          </w:rPr>
          <w:t>Hình 106. Hàm tính thời gian chạy trung bình của các công cụ</w:t>
        </w:r>
        <w:r>
          <w:rPr>
            <w:noProof/>
            <w:webHidden/>
          </w:rPr>
          <w:tab/>
        </w:r>
        <w:r>
          <w:rPr>
            <w:noProof/>
            <w:webHidden/>
          </w:rPr>
          <w:fldChar w:fldCharType="begin"/>
        </w:r>
        <w:r>
          <w:rPr>
            <w:noProof/>
            <w:webHidden/>
          </w:rPr>
          <w:instrText xml:space="preserve"> PAGEREF _Toc187856719 \h </w:instrText>
        </w:r>
        <w:r>
          <w:rPr>
            <w:noProof/>
            <w:webHidden/>
          </w:rPr>
        </w:r>
        <w:r>
          <w:rPr>
            <w:noProof/>
            <w:webHidden/>
          </w:rPr>
          <w:fldChar w:fldCharType="separate"/>
        </w:r>
        <w:r w:rsidR="0052290A">
          <w:rPr>
            <w:noProof/>
            <w:webHidden/>
          </w:rPr>
          <w:t>79</w:t>
        </w:r>
        <w:r>
          <w:rPr>
            <w:noProof/>
            <w:webHidden/>
          </w:rPr>
          <w:fldChar w:fldCharType="end"/>
        </w:r>
      </w:hyperlink>
    </w:p>
    <w:p w14:paraId="16748092" w14:textId="7ECFB3FA"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20" w:history="1">
        <w:r w:rsidRPr="00711817">
          <w:rPr>
            <w:rStyle w:val="Hyperlink"/>
            <w:noProof/>
          </w:rPr>
          <w:t>Hình 107. Hàm scan file, thực hiện gọi hàm, tính toán rồi in kết quả ra màn hình</w:t>
        </w:r>
        <w:r>
          <w:rPr>
            <w:noProof/>
            <w:webHidden/>
          </w:rPr>
          <w:tab/>
        </w:r>
        <w:r>
          <w:rPr>
            <w:noProof/>
            <w:webHidden/>
          </w:rPr>
          <w:fldChar w:fldCharType="begin"/>
        </w:r>
        <w:r>
          <w:rPr>
            <w:noProof/>
            <w:webHidden/>
          </w:rPr>
          <w:instrText xml:space="preserve"> PAGEREF _Toc187856720 \h </w:instrText>
        </w:r>
        <w:r>
          <w:rPr>
            <w:noProof/>
            <w:webHidden/>
          </w:rPr>
        </w:r>
        <w:r>
          <w:rPr>
            <w:noProof/>
            <w:webHidden/>
          </w:rPr>
          <w:fldChar w:fldCharType="separate"/>
        </w:r>
        <w:r w:rsidR="0052290A">
          <w:rPr>
            <w:noProof/>
            <w:webHidden/>
          </w:rPr>
          <w:t>80</w:t>
        </w:r>
        <w:r>
          <w:rPr>
            <w:noProof/>
            <w:webHidden/>
          </w:rPr>
          <w:fldChar w:fldCharType="end"/>
        </w:r>
      </w:hyperlink>
    </w:p>
    <w:p w14:paraId="0E750BFA" w14:textId="6FDCF733" w:rsidR="00D61C3F" w:rsidRDefault="00D61C3F">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856721" w:history="1">
        <w:r w:rsidRPr="00711817">
          <w:rPr>
            <w:rStyle w:val="Hyperlink"/>
            <w:noProof/>
          </w:rPr>
          <w:t>Hình 108. Thời gian trung bình của các công cụ</w:t>
        </w:r>
        <w:r>
          <w:rPr>
            <w:noProof/>
            <w:webHidden/>
          </w:rPr>
          <w:tab/>
        </w:r>
        <w:r>
          <w:rPr>
            <w:noProof/>
            <w:webHidden/>
          </w:rPr>
          <w:fldChar w:fldCharType="begin"/>
        </w:r>
        <w:r>
          <w:rPr>
            <w:noProof/>
            <w:webHidden/>
          </w:rPr>
          <w:instrText xml:space="preserve"> PAGEREF _Toc187856721 \h </w:instrText>
        </w:r>
        <w:r>
          <w:rPr>
            <w:noProof/>
            <w:webHidden/>
          </w:rPr>
        </w:r>
        <w:r>
          <w:rPr>
            <w:noProof/>
            <w:webHidden/>
          </w:rPr>
          <w:fldChar w:fldCharType="separate"/>
        </w:r>
        <w:r w:rsidR="0052290A">
          <w:rPr>
            <w:noProof/>
            <w:webHidden/>
          </w:rPr>
          <w:t>81</w:t>
        </w:r>
        <w:r>
          <w:rPr>
            <w:noProof/>
            <w:webHidden/>
          </w:rPr>
          <w:fldChar w:fldCharType="end"/>
        </w:r>
      </w:hyperlink>
    </w:p>
    <w:p w14:paraId="533DCBA9" w14:textId="3B592C5E" w:rsidR="004B71F2" w:rsidRDefault="00D61C3F" w:rsidP="00D52339">
      <w:pPr>
        <w:pStyle w:val="Heading1"/>
        <w:numPr>
          <w:ilvl w:val="0"/>
          <w:numId w:val="0"/>
        </w:numPr>
        <w:ind w:left="360"/>
      </w:pPr>
      <w:r>
        <w:rPr>
          <w:rFonts w:eastAsiaTheme="minorHAnsi" w:cstheme="minorBidi"/>
          <w:b w:val="0"/>
          <w:bCs w:val="0"/>
          <w:kern w:val="0"/>
          <w:sz w:val="26"/>
          <w:szCs w:val="22"/>
        </w:rPr>
        <w:fldChar w:fldCharType="end"/>
      </w:r>
    </w:p>
    <w:p w14:paraId="2561E789" w14:textId="19E0E618" w:rsidR="004B71F2" w:rsidRPr="004B71F2" w:rsidRDefault="004B71F2" w:rsidP="004B71F2">
      <w:pPr>
        <w:spacing w:line="259" w:lineRule="auto"/>
        <w:ind w:firstLine="0"/>
        <w:jc w:val="left"/>
        <w:rPr>
          <w:rFonts w:eastAsia="Times New Roman" w:cs="Times New Roman"/>
          <w:b/>
          <w:bCs/>
          <w:kern w:val="36"/>
          <w:sz w:val="36"/>
          <w:szCs w:val="48"/>
        </w:rPr>
      </w:pPr>
      <w:r>
        <w:br w:type="page"/>
      </w:r>
    </w:p>
    <w:p w14:paraId="19FD60CF" w14:textId="404563EF" w:rsidR="009D3EF5" w:rsidRDefault="00D52339" w:rsidP="00D52339">
      <w:pPr>
        <w:pStyle w:val="Heading1"/>
        <w:numPr>
          <w:ilvl w:val="0"/>
          <w:numId w:val="0"/>
        </w:numPr>
        <w:ind w:left="360"/>
      </w:pPr>
      <w:bookmarkStart w:id="4" w:name="_Toc187817040"/>
      <w:r>
        <w:lastRenderedPageBreak/>
        <w:t>DANH SÁCH BẢNG</w:t>
      </w:r>
      <w:bookmarkEnd w:id="4"/>
    </w:p>
    <w:p w14:paraId="31818FBD" w14:textId="3F7521B1" w:rsidR="00D52339" w:rsidRDefault="00D52339">
      <w:pPr>
        <w:pStyle w:val="TableofFigures"/>
        <w:tabs>
          <w:tab w:val="right" w:leader="dot" w:pos="9800"/>
        </w:tabs>
        <w:rPr>
          <w:rFonts w:asciiTheme="minorHAnsi" w:eastAsiaTheme="minorEastAsia" w:hAnsiTheme="minorHAnsi"/>
          <w:noProof/>
          <w:kern w:val="2"/>
          <w:sz w:val="24"/>
          <w:szCs w:val="24"/>
          <w14:ligatures w14:val="standardContextual"/>
        </w:rPr>
      </w:pPr>
      <w:r>
        <w:rPr>
          <w:rFonts w:eastAsia="Times New Roman" w:cs="Times New Roman"/>
          <w:color w:val="000000" w:themeColor="text1"/>
          <w:kern w:val="36"/>
          <w:szCs w:val="26"/>
        </w:rPr>
        <w:fldChar w:fldCharType="begin"/>
      </w:r>
      <w:r>
        <w:rPr>
          <w:rFonts w:eastAsia="Times New Roman" w:cs="Times New Roman"/>
          <w:color w:val="000000" w:themeColor="text1"/>
          <w:kern w:val="36"/>
          <w:szCs w:val="26"/>
        </w:rPr>
        <w:instrText xml:space="preserve"> TOC \h \z \c "Bảng" </w:instrText>
      </w:r>
      <w:r>
        <w:rPr>
          <w:rFonts w:eastAsia="Times New Roman" w:cs="Times New Roman"/>
          <w:color w:val="000000" w:themeColor="text1"/>
          <w:kern w:val="36"/>
          <w:szCs w:val="26"/>
        </w:rPr>
        <w:fldChar w:fldCharType="separate"/>
      </w:r>
      <w:hyperlink w:anchor="_Toc187796361" w:history="1">
        <w:r w:rsidRPr="00EF1350">
          <w:rPr>
            <w:rStyle w:val="Hyperlink"/>
            <w:noProof/>
          </w:rPr>
          <w:t>Bảng 1. Các packer mà công cụ có thể phát hiện được</w:t>
        </w:r>
        <w:r>
          <w:rPr>
            <w:noProof/>
            <w:webHidden/>
          </w:rPr>
          <w:tab/>
        </w:r>
        <w:r>
          <w:rPr>
            <w:noProof/>
            <w:webHidden/>
          </w:rPr>
          <w:fldChar w:fldCharType="begin"/>
        </w:r>
        <w:r>
          <w:rPr>
            <w:noProof/>
            <w:webHidden/>
          </w:rPr>
          <w:instrText xml:space="preserve"> PAGEREF _Toc187796361 \h </w:instrText>
        </w:r>
        <w:r>
          <w:rPr>
            <w:noProof/>
            <w:webHidden/>
          </w:rPr>
        </w:r>
        <w:r>
          <w:rPr>
            <w:noProof/>
            <w:webHidden/>
          </w:rPr>
          <w:fldChar w:fldCharType="separate"/>
        </w:r>
        <w:r w:rsidR="0052290A">
          <w:rPr>
            <w:noProof/>
            <w:webHidden/>
          </w:rPr>
          <w:t>73</w:t>
        </w:r>
        <w:r>
          <w:rPr>
            <w:noProof/>
            <w:webHidden/>
          </w:rPr>
          <w:fldChar w:fldCharType="end"/>
        </w:r>
      </w:hyperlink>
    </w:p>
    <w:p w14:paraId="52741682" w14:textId="3B0B2A3A" w:rsidR="00D52339" w:rsidRDefault="00D52339">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796362" w:history="1">
        <w:r w:rsidRPr="00EF1350">
          <w:rPr>
            <w:rStyle w:val="Hyperlink"/>
            <w:noProof/>
          </w:rPr>
          <w:t>Bảng 2. Thời gian chạy và độ chính xác của từng công cụ</w:t>
        </w:r>
        <w:r>
          <w:rPr>
            <w:noProof/>
            <w:webHidden/>
          </w:rPr>
          <w:tab/>
        </w:r>
        <w:r>
          <w:rPr>
            <w:noProof/>
            <w:webHidden/>
          </w:rPr>
          <w:fldChar w:fldCharType="begin"/>
        </w:r>
        <w:r>
          <w:rPr>
            <w:noProof/>
            <w:webHidden/>
          </w:rPr>
          <w:instrText xml:space="preserve"> PAGEREF _Toc187796362 \h </w:instrText>
        </w:r>
        <w:r>
          <w:rPr>
            <w:noProof/>
            <w:webHidden/>
          </w:rPr>
        </w:r>
        <w:r>
          <w:rPr>
            <w:noProof/>
            <w:webHidden/>
          </w:rPr>
          <w:fldChar w:fldCharType="separate"/>
        </w:r>
        <w:r w:rsidR="0052290A">
          <w:rPr>
            <w:noProof/>
            <w:webHidden/>
          </w:rPr>
          <w:t>82</w:t>
        </w:r>
        <w:r>
          <w:rPr>
            <w:noProof/>
            <w:webHidden/>
          </w:rPr>
          <w:fldChar w:fldCharType="end"/>
        </w:r>
      </w:hyperlink>
    </w:p>
    <w:p w14:paraId="4A9052B1" w14:textId="127BCCE2" w:rsidR="00D52339" w:rsidRDefault="00D52339">
      <w:pPr>
        <w:pStyle w:val="TableofFigures"/>
        <w:tabs>
          <w:tab w:val="right" w:leader="dot" w:pos="9800"/>
        </w:tabs>
        <w:rPr>
          <w:rFonts w:asciiTheme="minorHAnsi" w:eastAsiaTheme="minorEastAsia" w:hAnsiTheme="minorHAnsi"/>
          <w:noProof/>
          <w:kern w:val="2"/>
          <w:sz w:val="24"/>
          <w:szCs w:val="24"/>
          <w14:ligatures w14:val="standardContextual"/>
        </w:rPr>
      </w:pPr>
      <w:hyperlink w:anchor="_Toc187796363" w:history="1">
        <w:r w:rsidRPr="00EF1350">
          <w:rPr>
            <w:rStyle w:val="Hyperlink"/>
            <w:noProof/>
          </w:rPr>
          <w:t>Bảng 3. So sánh các công cụ</w:t>
        </w:r>
        <w:r>
          <w:rPr>
            <w:noProof/>
            <w:webHidden/>
          </w:rPr>
          <w:tab/>
        </w:r>
        <w:r>
          <w:rPr>
            <w:noProof/>
            <w:webHidden/>
          </w:rPr>
          <w:fldChar w:fldCharType="begin"/>
        </w:r>
        <w:r>
          <w:rPr>
            <w:noProof/>
            <w:webHidden/>
          </w:rPr>
          <w:instrText xml:space="preserve"> PAGEREF _Toc187796363 \h </w:instrText>
        </w:r>
        <w:r>
          <w:rPr>
            <w:noProof/>
            <w:webHidden/>
          </w:rPr>
        </w:r>
        <w:r>
          <w:rPr>
            <w:noProof/>
            <w:webHidden/>
          </w:rPr>
          <w:fldChar w:fldCharType="separate"/>
        </w:r>
        <w:r w:rsidR="0052290A">
          <w:rPr>
            <w:noProof/>
            <w:webHidden/>
          </w:rPr>
          <w:t>83</w:t>
        </w:r>
        <w:r>
          <w:rPr>
            <w:noProof/>
            <w:webHidden/>
          </w:rPr>
          <w:fldChar w:fldCharType="end"/>
        </w:r>
      </w:hyperlink>
    </w:p>
    <w:p w14:paraId="636FB81E" w14:textId="1DC1257F" w:rsidR="00D52339" w:rsidRPr="00D52339" w:rsidRDefault="00D52339" w:rsidP="00820E85">
      <w:pPr>
        <w:spacing w:before="60" w:after="60"/>
        <w:ind w:right="-90"/>
        <w:rPr>
          <w:rFonts w:eastAsia="Times New Roman" w:cs="Times New Roman"/>
          <w:color w:val="000000" w:themeColor="text1"/>
          <w:kern w:val="36"/>
          <w:szCs w:val="26"/>
        </w:rPr>
      </w:pPr>
      <w:r>
        <w:rPr>
          <w:rFonts w:eastAsia="Times New Roman" w:cs="Times New Roman"/>
          <w:color w:val="000000" w:themeColor="text1"/>
          <w:kern w:val="36"/>
          <w:szCs w:val="26"/>
        </w:rPr>
        <w:fldChar w:fldCharType="end"/>
      </w:r>
    </w:p>
    <w:p w14:paraId="79A58B15" w14:textId="77777777" w:rsidR="000020D6" w:rsidRDefault="000020D6" w:rsidP="00820E85">
      <w:pPr>
        <w:spacing w:before="60" w:after="60"/>
        <w:ind w:right="-90"/>
        <w:rPr>
          <w:rFonts w:eastAsia="Times New Roman" w:cs="Times New Roman"/>
          <w:b/>
          <w:bCs/>
          <w:color w:val="000000" w:themeColor="text1"/>
          <w:kern w:val="36"/>
          <w:sz w:val="36"/>
          <w:szCs w:val="36"/>
        </w:rPr>
      </w:pPr>
    </w:p>
    <w:p w14:paraId="43C580D9" w14:textId="77777777" w:rsidR="000020D6" w:rsidRPr="00206023" w:rsidRDefault="000020D6" w:rsidP="00820E85">
      <w:pPr>
        <w:spacing w:before="60" w:after="60"/>
        <w:ind w:right="-90"/>
        <w:rPr>
          <w:rFonts w:eastAsia="Times New Roman" w:cs="Times New Roman"/>
          <w:b/>
          <w:bCs/>
          <w:color w:val="000000" w:themeColor="text1"/>
          <w:kern w:val="36"/>
          <w:sz w:val="36"/>
          <w:szCs w:val="36"/>
        </w:rPr>
      </w:pPr>
    </w:p>
    <w:p w14:paraId="302881DF" w14:textId="77777777" w:rsidR="00604CD3" w:rsidRDefault="002E0BA7" w:rsidP="00A400DE">
      <w:pPr>
        <w:spacing w:before="60" w:after="60"/>
        <w:ind w:right="-90"/>
        <w:rPr>
          <w:rFonts w:eastAsia="Times New Roman" w:cs="Times New Roman"/>
          <w:b/>
          <w:color w:val="000000" w:themeColor="text1"/>
          <w:kern w:val="36"/>
          <w:sz w:val="36"/>
          <w:szCs w:val="36"/>
        </w:rPr>
        <w:sectPr w:rsidR="00604CD3" w:rsidSect="004A3DE2">
          <w:footerReference w:type="default" r:id="rId15"/>
          <w:pgSz w:w="12240" w:h="15840"/>
          <w:pgMar w:top="1440" w:right="990" w:bottom="1350" w:left="1440" w:header="720" w:footer="720" w:gutter="0"/>
          <w:pgNumType w:fmt="lowerRoman" w:start="1"/>
          <w:cols w:space="720"/>
          <w:docGrid w:linePitch="360"/>
        </w:sectPr>
      </w:pPr>
      <w:r w:rsidRPr="00206023">
        <w:rPr>
          <w:rFonts w:eastAsia="Times New Roman" w:cs="Times New Roman"/>
          <w:b/>
          <w:color w:val="000000" w:themeColor="text1"/>
          <w:kern w:val="36"/>
          <w:sz w:val="36"/>
          <w:szCs w:val="36"/>
        </w:rPr>
        <w:br w:type="page"/>
      </w:r>
    </w:p>
    <w:p w14:paraId="3E9C20E2" w14:textId="778CEBEF" w:rsidR="009D3EF5" w:rsidRPr="009C6D67" w:rsidRDefault="003733EF" w:rsidP="009C6D67">
      <w:pPr>
        <w:pStyle w:val="Heading1"/>
        <w:numPr>
          <w:ilvl w:val="0"/>
          <w:numId w:val="0"/>
        </w:numPr>
        <w:ind w:left="360"/>
      </w:pPr>
      <w:bookmarkStart w:id="5" w:name="_Toc187817041"/>
      <w:r w:rsidRPr="00206023">
        <w:lastRenderedPageBreak/>
        <w:t>TÓM TẮT ĐỒ ÁN CHUYÊN NGÀNH</w:t>
      </w:r>
      <w:bookmarkEnd w:id="5"/>
    </w:p>
    <w:p w14:paraId="6AD157A5" w14:textId="77777777" w:rsidR="0096189B" w:rsidRDefault="00A728E9" w:rsidP="00A728E9">
      <w:r w:rsidRPr="00A728E9">
        <w:t xml:space="preserve">Trong đồ án này, </w:t>
      </w:r>
      <w:r w:rsidR="005F1235">
        <w:t>nhóm chúng em</w:t>
      </w:r>
      <w:r w:rsidRPr="00A728E9">
        <w:t xml:space="preserve"> sẽ tập trung nghiên cứu các công cụ phát hiện và giải nén các tập tin thực thi Windows</w:t>
      </w:r>
      <w:r w:rsidR="004B6A69">
        <w:t xml:space="preserve"> </w:t>
      </w:r>
      <w:r w:rsidR="00936EE0">
        <w:t>khi</w:t>
      </w:r>
      <w:r w:rsidRPr="00A728E9">
        <w:t xml:space="preserve"> các tập tin </w:t>
      </w:r>
      <w:r w:rsidR="00936EE0">
        <w:t>này bị</w:t>
      </w:r>
      <w:r w:rsidRPr="00A728E9">
        <w:t xml:space="preserve"> đóng gói</w:t>
      </w:r>
      <w:r w:rsidR="000F6185">
        <w:t xml:space="preserve"> </w:t>
      </w:r>
      <w:r w:rsidRPr="00A728E9">
        <w:t>để</w:t>
      </w:r>
      <w:r w:rsidR="00BD3907">
        <w:t xml:space="preserve"> </w:t>
      </w:r>
      <w:r w:rsidR="00BD3907" w:rsidRPr="00BD3907">
        <w:t>ngăn chặn việc phân tích ngược</w:t>
      </w:r>
      <w:r w:rsidR="00BD3907">
        <w:t xml:space="preserve"> và</w:t>
      </w:r>
      <w:r w:rsidRPr="00A728E9">
        <w:t xml:space="preserve"> che giấu hành vi</w:t>
      </w:r>
      <w:r w:rsidR="00BD3907">
        <w:t xml:space="preserve"> bất thường</w:t>
      </w:r>
      <w:r w:rsidRPr="00A728E9">
        <w:t>.</w:t>
      </w:r>
    </w:p>
    <w:p w14:paraId="248E95AC" w14:textId="5590DEB2" w:rsidR="008A092F" w:rsidRDefault="000C61CD" w:rsidP="00137589">
      <w:r w:rsidRPr="000C61CD">
        <w:t xml:space="preserve">Trong phạm vi của đồ án, </w:t>
      </w:r>
      <w:r w:rsidR="007C161B">
        <w:t>chúng em</w:t>
      </w:r>
      <w:r w:rsidRPr="000C61CD">
        <w:t xml:space="preserve"> sẽ tập trung nghiên cứu cấu trúc của các tập tin thực thi Windows (Portable Executable - PE), bao gồm các thành phần chính và cách chúng hoạt động. Đồng thời, </w:t>
      </w:r>
      <w:r w:rsidR="007C161B">
        <w:t>nhóm</w:t>
      </w:r>
      <w:r w:rsidRPr="000C61CD">
        <w:t xml:space="preserve"> sẽ tìm hiểu cơ chế hoạt động của các trình đóng gói phổ biến, từ đó phân tích cách </w:t>
      </w:r>
      <w:r w:rsidR="007C161B">
        <w:t>chúng</w:t>
      </w:r>
      <w:r w:rsidRPr="000C61CD">
        <w:t xml:space="preserve"> bảo vệ mã nguồn và che giấu dữ liệu. </w:t>
      </w:r>
      <w:r w:rsidR="00B50DE4" w:rsidRPr="00B50DE4">
        <w:t xml:space="preserve">Để thực hiện nghiên cứu, </w:t>
      </w:r>
      <w:r w:rsidR="00B50DE4">
        <w:t>nhóm</w:t>
      </w:r>
      <w:r w:rsidR="00B50DE4" w:rsidRPr="00B50DE4">
        <w:t xml:space="preserve"> sẽ sử dụng bốn công cụ chính</w:t>
      </w:r>
      <w:r w:rsidR="007230D1">
        <w:t>, bao gồm: Unipacker, ClamAV, PeiD và Detect It Easy (DIE)</w:t>
      </w:r>
      <w:r w:rsidR="00524B80">
        <w:t xml:space="preserve">. Cả </w:t>
      </w:r>
      <w:r w:rsidR="00D61759">
        <w:t>bốn công cụ trên đều là những c</w:t>
      </w:r>
      <w:r w:rsidR="00D61759" w:rsidRPr="00D61759">
        <w:t>ông cụ hỗ trợ phát hiện và phân loại các trình đóng gói (packer) phổ biến.</w:t>
      </w:r>
      <w:r w:rsidR="00D362FB">
        <w:t xml:space="preserve"> Trong đó, một số công cụ còn cả khả năng giải nén và </w:t>
      </w:r>
      <w:r w:rsidR="008A092F" w:rsidRPr="008A092F">
        <w:t>cho phép truy xuất mã nguồn gốc một cách nhanh chóng và hiệu quả.</w:t>
      </w:r>
    </w:p>
    <w:p w14:paraId="6353AAE0" w14:textId="2E9D736F" w:rsidR="008011C4" w:rsidRPr="002C222B" w:rsidRDefault="008011C4" w:rsidP="008011C4">
      <w:r w:rsidRPr="000C61CD">
        <w:t xml:space="preserve">Cuối cùng, </w:t>
      </w:r>
      <w:r w:rsidR="00DB2B4E">
        <w:t>chúng em</w:t>
      </w:r>
      <w:r w:rsidRPr="000C61CD">
        <w:t xml:space="preserve"> sẽ đánh giá hiệu quả của từng công cụ trong việc phát hiện và giải nén, </w:t>
      </w:r>
      <w:r w:rsidR="00DB2B4E" w:rsidRPr="002C222B">
        <w:t>sau đó</w:t>
      </w:r>
      <w:r w:rsidRPr="002C222B">
        <w:t xml:space="preserve"> đưa ra </w:t>
      </w:r>
      <w:r w:rsidR="00DB2B4E" w:rsidRPr="002C222B">
        <w:t>sự so sánh và nhận xét về các công cụ này</w:t>
      </w:r>
      <w:r w:rsidRPr="002C222B">
        <w:t>.</w:t>
      </w:r>
    </w:p>
    <w:p w14:paraId="06A64B82" w14:textId="51682CE1" w:rsidR="009D3EF5" w:rsidRPr="0096189B" w:rsidRDefault="009D3EF5" w:rsidP="00DB2B4E">
      <w:pPr>
        <w:pStyle w:val="Heading1"/>
      </w:pPr>
      <w:r w:rsidRPr="00137589">
        <w:rPr>
          <w:lang w:val="pt-BR"/>
        </w:rPr>
        <w:br w:type="page"/>
      </w:r>
      <w:bookmarkStart w:id="6" w:name="_Toc187817042"/>
      <w:r w:rsidR="00CA7040" w:rsidRPr="00A620C4">
        <w:lastRenderedPageBreak/>
        <w:t>TỔNG</w:t>
      </w:r>
      <w:r w:rsidR="00CA7040" w:rsidRPr="00137589">
        <w:rPr>
          <w:lang w:val="pt-BR"/>
        </w:rPr>
        <w:t xml:space="preserve"> QUAN</w:t>
      </w:r>
      <w:bookmarkEnd w:id="6"/>
    </w:p>
    <w:p w14:paraId="2D82DC3F" w14:textId="68C0F62F" w:rsidR="009D3EF5" w:rsidRDefault="009D3EF5" w:rsidP="00090603">
      <w:pPr>
        <w:pStyle w:val="Heading2"/>
      </w:pPr>
      <w:bookmarkStart w:id="7" w:name="_Toc187817043"/>
      <w:r w:rsidRPr="00206023">
        <w:t>Giới thiệu</w:t>
      </w:r>
      <w:r w:rsidR="00245D47">
        <w:t xml:space="preserve"> vấn đề</w:t>
      </w:r>
      <w:bookmarkEnd w:id="7"/>
    </w:p>
    <w:p w14:paraId="41F2800B" w14:textId="6D88365B" w:rsidR="00824505" w:rsidRPr="00064AB3" w:rsidRDefault="000C314B" w:rsidP="005B3217">
      <w:r w:rsidRPr="00064AB3">
        <w:t>“</w:t>
      </w:r>
      <w:r w:rsidR="00824505" w:rsidRPr="00B240DC">
        <w:rPr>
          <w:i/>
          <w:iCs/>
        </w:rPr>
        <w:t xml:space="preserve">Trong 6 tháng đầu năm 2024, tình hình an toàn thông tin trên toàn cầu tiếp tục diễn biến phức tạp và đáng lo ngại. Các cuộc tấn công mạng gia tăng cả về số lượng và mức độ tinh vi, nhắm vào các cơ quan chính phủ, doanh nghiệp và tổ chức cá nhân. </w:t>
      </w:r>
      <w:r w:rsidR="00C47F7F" w:rsidRPr="00B240DC">
        <w:rPr>
          <w:i/>
          <w:iCs/>
        </w:rPr>
        <w:t>Số lượng các cuộc tấn công trên toàn thế giới đã tăng gấp 1,3 lần so với cùng kỳ 2023, riêng khu vực Việt Nam đã tăng gần gấp 2 lần và để lại nhiều ảnh hưởng nghiêm trọng đến cả uy tín, tài sản của nhiều doanh nghiệp, tổ chức.</w:t>
      </w:r>
      <w:r w:rsidRPr="00064AB3">
        <w:t xml:space="preserve">” </w:t>
      </w:r>
      <w:r w:rsidR="00064AB3" w:rsidRPr="00064AB3">
        <w:t>–</w:t>
      </w:r>
      <w:r w:rsidRPr="00064AB3">
        <w:t xml:space="preserve"> </w:t>
      </w:r>
      <w:r w:rsidR="00064AB3" w:rsidRPr="00064AB3">
        <w:t>Trung tâm An toàn thông tin VNPT (VNPT Cyber Immunity) ghi nhận.</w:t>
      </w:r>
    </w:p>
    <w:p w14:paraId="31C0812E" w14:textId="2E229C1D" w:rsidR="00A73CC9" w:rsidRDefault="00A73CC9" w:rsidP="00FF3A10">
      <w:r w:rsidRPr="00A73CC9">
        <w:t xml:space="preserve">Hiện nay, vấn nạn an toàn thông tin ngày càng nghiêm trọng khi các loại mã độc và phần mềm độc hại liên tục được phát triển với những kỹ thuật tinh vi nhằm qua mặt các hệ thống bảo mật. </w:t>
      </w:r>
      <w:r w:rsidR="001F0DE6" w:rsidRPr="001F0DE6">
        <w:t xml:space="preserve">Những cuộc tấn công </w:t>
      </w:r>
      <w:r w:rsidR="001F0DE6">
        <w:t>mạng</w:t>
      </w:r>
      <w:r w:rsidR="001F0DE6" w:rsidRPr="001F0DE6">
        <w:t xml:space="preserve"> không chỉ gây tổn hại đến dữ liệu và tài sản số mà còn làm gián đoạn hoạt động của các tổ chức, doanh nghiệp, thậm chí đe dọa an ninh quốc gia. Thiệt hại từ các vụ tấn công mạng có thể lên đến hàng tỷ USD mỗi năm, bao gồm mất dữ liệu, gián đoạn kinh doanh và thiệt hại danh tiếng. Bên cạnh đó, đối với cá nhân, việc mất thông tin cá nhân hay bị xâm phạm quyền riêng tư đang trở thành nỗi lo thường trực trong thời đại </w:t>
      </w:r>
      <w:r w:rsidR="00E52B12">
        <w:t>mà đâu đâu cũng là Internet</w:t>
      </w:r>
      <w:r w:rsidR="001F0DE6" w:rsidRPr="001F0DE6">
        <w:t xml:space="preserve">. </w:t>
      </w:r>
      <w:r w:rsidRPr="00A73CC9">
        <w:t xml:space="preserve">Điều này không chỉ đe dọa sự an toàn của hệ thống thông tin mà còn đặt ra những thách thức lớn trong việc bảo vệ dữ liệu và tài sản </w:t>
      </w:r>
      <w:r>
        <w:t>trong k</w:t>
      </w:r>
      <w:r w:rsidR="00C91411">
        <w:t>ỷ</w:t>
      </w:r>
      <w:r>
        <w:t xml:space="preserve"> nguyên </w:t>
      </w:r>
      <w:r w:rsidR="00C91411">
        <w:t>kỹ thuật số</w:t>
      </w:r>
      <w:r w:rsidRPr="00A73CC9">
        <w:t>. Như lời Robert Mueller, cựu Giám đốc FBI, từng nói: “</w:t>
      </w:r>
      <w:r w:rsidRPr="00CB4796">
        <w:rPr>
          <w:i/>
          <w:iCs/>
        </w:rPr>
        <w:t>There are only two types of companies: those that have been hacked, and those that will b</w:t>
      </w:r>
      <w:r w:rsidR="00FF3A10">
        <w:rPr>
          <w:i/>
          <w:iCs/>
        </w:rPr>
        <w:t>e</w:t>
      </w:r>
      <w:r w:rsidRPr="00CB4796">
        <w:rPr>
          <w:i/>
          <w:iCs/>
        </w:rPr>
        <w:t>.</w:t>
      </w:r>
      <w:r w:rsidRPr="00A73CC9">
        <w:t>”</w:t>
      </w:r>
      <w:r w:rsidR="00FF3A10">
        <w:t xml:space="preserve">. </w:t>
      </w:r>
      <w:r w:rsidRPr="00A73CC9">
        <w:t xml:space="preserve">Câu nói này </w:t>
      </w:r>
      <w:r w:rsidR="009274B5">
        <w:t xml:space="preserve">cũng đã </w:t>
      </w:r>
      <w:r w:rsidRPr="00A73CC9">
        <w:t>nhấn mạnh mức độ nghiêm trọng và tất yếu của các cuộc tấn công mạng đối với mọi tổ chức và doanh nghiệp.</w:t>
      </w:r>
    </w:p>
    <w:p w14:paraId="57187CA4" w14:textId="122E34CB" w:rsidR="005B3217" w:rsidRPr="005B3217" w:rsidRDefault="00F304F3" w:rsidP="005B3217">
      <w:r w:rsidRPr="00F304F3">
        <w:t xml:space="preserve">Một trong những kỹ thuật đã xuất hiện từ khá lâu và được các tin tặc sử dụng rộng rãi để che giấu mã độc là </w:t>
      </w:r>
      <w:r w:rsidRPr="003F2AF2">
        <w:t>đóng gói (packing).</w:t>
      </w:r>
      <w:r w:rsidRPr="00F304F3">
        <w:t xml:space="preserve"> Việc đóng gói không chỉ giúp giảm kích thước tập tin mà còn che giấu mã nguồn, làm phức tạp quá trình phân tích và phát hiện mã độc của các chuyên gia an ninh mạng. Kỹ thuật này tạo ra những rào cản lớn trong việc nhận diện và ngăn chặn các cuộc tấn công mạng, đồng thời tiềm ẩn nguy cơ cao cho hệ thống thông tin của các doanh nghiệp và người dùng cá nhân. Do đó, việc nghiên cứu và phát triển các phương pháp hiệu quả để phát hiện và giải nén các tập tin thực thi đóng gói là vô cùng cần thiết. Việc này </w:t>
      </w:r>
      <w:r w:rsidRPr="00F304F3">
        <w:lastRenderedPageBreak/>
        <w:t>không chỉ giúp nâng cao khả năng bảo vệ hệ thống thông tin mà còn giảm thiểu những rủi ro từ các mối đe dọa ngày càng gia tăng khi thế giới đang chuyển đổi số hóa.</w:t>
      </w:r>
    </w:p>
    <w:p w14:paraId="6EBD8342" w14:textId="27B0BEA6" w:rsidR="009D3EF5" w:rsidRPr="00206023" w:rsidRDefault="00715F88" w:rsidP="00A620C4">
      <w:pPr>
        <w:pStyle w:val="Heading2"/>
        <w:rPr>
          <w:b w:val="0"/>
        </w:rPr>
      </w:pPr>
      <w:bookmarkStart w:id="8" w:name="_Toc187817044"/>
      <w:r w:rsidRPr="00206023">
        <w:t>T</w:t>
      </w:r>
      <w:r w:rsidR="009D3EF5" w:rsidRPr="00206023">
        <w:t>hách thức và phương pháp</w:t>
      </w:r>
      <w:bookmarkEnd w:id="8"/>
    </w:p>
    <w:p w14:paraId="776161E3" w14:textId="11CA4F01" w:rsidR="009D3EF5" w:rsidRDefault="00715F88" w:rsidP="00A620C4">
      <w:pPr>
        <w:pStyle w:val="Heading3"/>
      </w:pPr>
      <w:bookmarkStart w:id="9" w:name="_Toc187817045"/>
      <w:r w:rsidRPr="00206023">
        <w:t>T</w:t>
      </w:r>
      <w:r w:rsidR="009D3EF5" w:rsidRPr="00206023">
        <w:t>hách thức</w:t>
      </w:r>
      <w:bookmarkEnd w:id="9"/>
    </w:p>
    <w:p w14:paraId="4114F4CB" w14:textId="58A0FB95" w:rsidR="0005195B" w:rsidRPr="0005195B" w:rsidRDefault="0005195B" w:rsidP="0005195B">
      <w:r w:rsidRPr="0005195B">
        <w:t>Trong lĩnh vực an toàn thông tin, việc phát hiện và phân tích các tập tin thực thi đóng gói (packed executables) đặt ra</w:t>
      </w:r>
      <w:r>
        <w:t xml:space="preserve"> khá</w:t>
      </w:r>
      <w:r w:rsidRPr="0005195B">
        <w:t xml:space="preserve"> nhiều thách thức do tính phức tạp và đa dạng của các kỹ thuật đóng gói. Hiện nay, có hàng trăm loại công cụ đóng gói khác nhau, mỗi loại sử dụng các phương pháp bảo vệ và mã hóa phức tạp, gây khó khăn cho việc nhận diện và phân tích</w:t>
      </w:r>
      <w:r w:rsidR="00524C2E">
        <w:t>,</w:t>
      </w:r>
      <w:r w:rsidRPr="0005195B">
        <w:t xml:space="preserve"> đòi hỏi các chuyên gia phải có kiến thức sâu rộng và các công cụ hỗ trợ mạnh mẽ để xử lý.</w:t>
      </w:r>
    </w:p>
    <w:p w14:paraId="057A0812" w14:textId="4033B22D" w:rsidR="0005195B" w:rsidRPr="0005195B" w:rsidRDefault="0005195B" w:rsidP="00B23E8A">
      <w:r w:rsidRPr="0005195B">
        <w:t>Một trong những thách thức lớn nhất là khả năng che giấu mã độc của các phần mềm đóng gói. Tin tặc thường sử dụng kỹ thuật này để tránh bị các chương trình chống mã độc phát hiện, làm cho quá trình phân tích đòi hỏi nhiều thời gian và công sức hơn. Mỗi bước phân tích đều cần được thực hiện cẩn thận để đảm bảo rằng mã độc được trích xuất chính xác và đầy đủ.</w:t>
      </w:r>
      <w:r w:rsidR="00B23E8A">
        <w:t xml:space="preserve"> </w:t>
      </w:r>
      <w:r w:rsidRPr="0005195B">
        <w:t>Ngoài ra, nhiều công cụ đóng gói còn tích hợp các cơ chế chống dịch ngược (anti-reverse engineering), khiến các nhà phân tích gặp khó khăn hơn trong việc trích xuất thông tin từ tập tin thực thi. Những cơ chế này không chỉ làm giảm hiệu quả của các công cụ phân tích mà còn làm tăng nguy cơ bỏ sót mã độc.</w:t>
      </w:r>
    </w:p>
    <w:p w14:paraId="3A964845" w14:textId="743BDFFB" w:rsidR="0005195B" w:rsidRPr="0005195B" w:rsidRDefault="000820C0" w:rsidP="0005195B">
      <w:r w:rsidRPr="000820C0">
        <w:t>Và trên hết, việc phân tích và giải nén các tập tin thực thi là một quá trình phức tạp, đòi hỏi sự kết hợp chặt chẽ giữa tài nguyên, công nghệ và kỹ năng chuyên môn cao.</w:t>
      </w:r>
      <w:r>
        <w:t xml:space="preserve"> </w:t>
      </w:r>
      <w:r w:rsidR="0005195B" w:rsidRPr="0005195B">
        <w:t>Các chuyên gia cần có kiến thức chuyên sâu, cũng như quyền truy cập vào các công cụ phân tích chuyên biệt. Tuy nhiên, không phải tổ chức nào cũng có đủ điều kiện để sở hữu những công cụ này</w:t>
      </w:r>
      <w:r w:rsidR="009F408B">
        <w:t xml:space="preserve">. </w:t>
      </w:r>
      <w:r w:rsidR="009F408B" w:rsidRPr="009F408B">
        <w:t>Sự thiếu hụt tài nguyên và chuyên môn không chỉ làm chậm quá trình phản ứng trước các cuộc tấn công mạng mà còn tạo ra những lỗ hổng bảo mật nghiêm trọng</w:t>
      </w:r>
      <w:r w:rsidR="009F408B">
        <w:t>,</w:t>
      </w:r>
      <w:r w:rsidR="0005195B" w:rsidRPr="0005195B">
        <w:t xml:space="preserve"> </w:t>
      </w:r>
      <w:r w:rsidR="00727B43">
        <w:t xml:space="preserve">hình thành </w:t>
      </w:r>
      <w:r w:rsidR="0005195B" w:rsidRPr="0005195B">
        <w:t>một rào cản đáng kể trong việc bảo vệ hệ thống thông tin trước các mối đe dọa an ninh mạng.</w:t>
      </w:r>
    </w:p>
    <w:p w14:paraId="74CE0FE6" w14:textId="67CD2E82" w:rsidR="009D3EF5" w:rsidRDefault="00715F88" w:rsidP="00090603">
      <w:pPr>
        <w:pStyle w:val="Heading3"/>
      </w:pPr>
      <w:bookmarkStart w:id="10" w:name="_Toc187817046"/>
      <w:r w:rsidRPr="00090603">
        <w:lastRenderedPageBreak/>
        <w:t>P</w:t>
      </w:r>
      <w:r w:rsidR="009D3EF5" w:rsidRPr="00090603">
        <w:t>hương</w:t>
      </w:r>
      <w:r w:rsidR="009D3EF5" w:rsidRPr="00206023">
        <w:t xml:space="preserve"> pháp</w:t>
      </w:r>
      <w:bookmarkEnd w:id="10"/>
    </w:p>
    <w:p w14:paraId="3FFE2E2F" w14:textId="70139A30" w:rsidR="002F3951" w:rsidRPr="002F3951" w:rsidRDefault="00087887" w:rsidP="002F3951">
      <w:r w:rsidRPr="00087887">
        <w:t>Để vượt qua các thách thức trên</w:t>
      </w:r>
      <w:r>
        <w:t>, nhóm chúng em</w:t>
      </w:r>
      <w:r w:rsidR="002F3951" w:rsidRPr="002F3951">
        <w:t xml:space="preserve"> sẽ sử dụng bốn công cụ</w:t>
      </w:r>
      <w:r w:rsidR="00727B43">
        <w:t xml:space="preserve"> </w:t>
      </w:r>
      <w:r w:rsidR="004663FA">
        <w:t>chính, bao gồm:</w:t>
      </w:r>
      <w:r w:rsidR="002F3951" w:rsidRPr="002F3951">
        <w:t xml:space="preserve"> Unipacker, PEiD, Detect It Easy (DIE) và ClamAV để phát hiện, giải nén và phân tích các tập tin thực thi </w:t>
      </w:r>
      <w:r>
        <w:t xml:space="preserve">Windows bị </w:t>
      </w:r>
      <w:r w:rsidR="002F3951" w:rsidRPr="002F3951">
        <w:t>đóng gói.</w:t>
      </w:r>
      <w:r w:rsidR="000B2C3E">
        <w:t xml:space="preserve"> </w:t>
      </w:r>
    </w:p>
    <w:p w14:paraId="5E8B2D7B" w14:textId="4F1B3786" w:rsidR="002F5557" w:rsidRPr="002F5557" w:rsidRDefault="000B2C3E" w:rsidP="002F5557">
      <w:r>
        <w:t xml:space="preserve">Mỗi công cụ đều có những ưu và nhược điểm khác nhau. </w:t>
      </w:r>
      <w:r w:rsidR="00266FB5" w:rsidRPr="00266FB5">
        <w:t>Unipacker sẽ được sử dụng để phát hiện và giải nén các tập tin thực thi đã bị đóng gói, giúp trích xuất mã gốc từ các tập tin này. Công cụ này có khả năng giải nén một số loại đóng gói phổ biến, giúp tiết kiệm thời gian khi phân tích.</w:t>
      </w:r>
      <w:r w:rsidR="00266FB5">
        <w:t xml:space="preserve"> </w:t>
      </w:r>
      <w:r w:rsidR="002F3951" w:rsidRPr="002F3951">
        <w:t xml:space="preserve">PEiD sẽ hỗ trợ phát hiện loại packer được sử dụng, từ đó cung cấp thông tin quan trọng để xác định phương thức bảo vệ mã nguồn. </w:t>
      </w:r>
      <w:r w:rsidR="00D02336" w:rsidRPr="00D02336">
        <w:t>Detect It Easy (DIE) là một công cụ mạnh mẽ giúp nhận diện các loại mã độc và packer thông qua phân tích chi tiết tệp, tìm ra các mẫu và đặc điểm đáng ngờ. DIE có thể giúp phát hiện các dạng packer ít phổ biến, điều mà PEiD đôi khi bỏ qua.</w:t>
      </w:r>
      <w:r w:rsidR="002F3951" w:rsidRPr="002F3951">
        <w:t xml:space="preserve"> Cuối cùng, ClamAV, một phần mềm diệt virus mã nguồn mở, sẽ được sử dụng để kiểm tra sự hiện diện của các mã độc </w:t>
      </w:r>
      <w:r w:rsidR="00637DC1">
        <w:t xml:space="preserve">và các trình đóng gói có </w:t>
      </w:r>
      <w:r w:rsidR="002F3951" w:rsidRPr="002F3951">
        <w:t>trong các tập tin đã được giải nén, hỗ trợ phân tích bảo mật và phát hiện các mối đe dọa tiềm ẩn.</w:t>
      </w:r>
    </w:p>
    <w:p w14:paraId="7924B693" w14:textId="7C9F94FE" w:rsidR="00B4163F" w:rsidRPr="00206023" w:rsidRDefault="009A559B" w:rsidP="00A53EE7">
      <w:pPr>
        <w:pStyle w:val="Heading2"/>
      </w:pPr>
      <w:bookmarkStart w:id="11" w:name="_Toc187817047"/>
      <w:r w:rsidRPr="00206023">
        <w:t>M</w:t>
      </w:r>
      <w:r w:rsidR="009D3EF5" w:rsidRPr="00206023">
        <w:t>ục tiêu</w:t>
      </w:r>
      <w:r w:rsidR="00D17E0E" w:rsidRPr="00206023">
        <w:t xml:space="preserve">, nội </w:t>
      </w:r>
      <w:r w:rsidR="00D17E0E" w:rsidRPr="00090603">
        <w:t>dung</w:t>
      </w:r>
      <w:r w:rsidR="00D17E0E" w:rsidRPr="00206023">
        <w:t xml:space="preserve"> cụ thể</w:t>
      </w:r>
      <w:bookmarkEnd w:id="11"/>
    </w:p>
    <w:p w14:paraId="34250DD0" w14:textId="4DC5579A" w:rsidR="00574BD7" w:rsidRDefault="00B4163F" w:rsidP="00A620C4">
      <w:pPr>
        <w:pStyle w:val="Heading3"/>
      </w:pPr>
      <w:r w:rsidRPr="00206023">
        <w:rPr>
          <w:sz w:val="36"/>
          <w:szCs w:val="36"/>
        </w:rPr>
        <w:t xml:space="preserve"> </w:t>
      </w:r>
      <w:bookmarkStart w:id="12" w:name="_Toc187817048"/>
      <w:r w:rsidR="00574BD7" w:rsidRPr="00206023">
        <w:t>Mục tiêu</w:t>
      </w:r>
      <w:bookmarkEnd w:id="12"/>
    </w:p>
    <w:p w14:paraId="2614A7CB" w14:textId="77777777" w:rsidR="00B60161" w:rsidRPr="00B60161" w:rsidRDefault="00B60161" w:rsidP="00B60161">
      <w:r w:rsidRPr="00B60161">
        <w:t>Mục tiêu chính của bài báo cáo này là so sánh chức năng và hiệu suất của bốn công cụ Unipacker, PEiD, Detect It Easy (DIE) và ClamAV trong việc phát hiện và giải nén các tập tin thực thi Windows bị đóng gói (packed). Cụ thể, báo cáo sẽ tập trung vào việc đánh giá khả năng của từng công cụ trong việc nhận diện các loại packer được sử dụng trong các tập tin thực thi, từ đó xác định mức độ hiệu quả của từng công cụ trong việc phát hiện packer. Mỗi công cụ sẽ được kiểm tra trong khả năng nhận diện và xử lý các packer phổ biến và ít phổ biến để xem xét độ chính xác của chúng trong việc xác định phương thức bảo vệ mã nguồn.</w:t>
      </w:r>
    </w:p>
    <w:p w14:paraId="0C4AA0C1" w14:textId="278DDC3E" w:rsidR="00F5480C" w:rsidRPr="00F5480C" w:rsidRDefault="00B60161" w:rsidP="00B60161">
      <w:r w:rsidRPr="00B60161">
        <w:t xml:space="preserve">Bên cạnh đó, nhóm em cũng sẽ so sánh hiệu quả giải nén của các công cụ, bao gồm khả năng phục hồi mã nguồn và độ chính xác của quá trình giải nén các tập tin đóng gói. Việc đánh giá hiệu suất của từng công cụ sẽ không chỉ xem xét tốc độ xử lý mà còn kiểm tra độ chính xác của các kết quả giải nén. Mục tiêu cuối cùng là cung cấp một cái nhìn tổng quan về các công </w:t>
      </w:r>
      <w:r w:rsidRPr="00B60161">
        <w:lastRenderedPageBreak/>
        <w:t>cụ này, giúp xác định công cụ phù hợp cho từng trường hợp cụ thể trong việc phát hiện và giải nén các tập tin thực thi đóng gói, từ đó hỗ trợ việc bảo vệ hệ thống thông tin hiệu quả hơn.</w:t>
      </w:r>
    </w:p>
    <w:p w14:paraId="7EF604B4" w14:textId="417041A9" w:rsidR="00574BD7" w:rsidRDefault="00574BD7" w:rsidP="00A620C4">
      <w:pPr>
        <w:pStyle w:val="Heading3"/>
      </w:pPr>
      <w:bookmarkStart w:id="13" w:name="_Toc187817049"/>
      <w:r w:rsidRPr="00206023">
        <w:t>Nội dung cụ thể</w:t>
      </w:r>
      <w:bookmarkEnd w:id="13"/>
    </w:p>
    <w:p w14:paraId="7EC6D57B" w14:textId="6C5FFE84" w:rsidR="003C7E7E" w:rsidRDefault="00504195" w:rsidP="002E72B1">
      <w:r>
        <w:rPr>
          <w:b/>
          <w:bCs/>
        </w:rPr>
        <w:t xml:space="preserve">Nội dung 1: </w:t>
      </w:r>
      <w:r w:rsidRPr="00504195">
        <w:t>Tìm hiểu về tập tin thực thi Windows</w:t>
      </w:r>
    </w:p>
    <w:p w14:paraId="2C75658C" w14:textId="67C37D17" w:rsidR="00504195" w:rsidRPr="00210D66" w:rsidRDefault="00210D66" w:rsidP="002E72B1">
      <w:r w:rsidRPr="00210D66">
        <w:t>Tập tin thực thi Windows, còn được gọi là file PE (Portable Executable), là định dạng tập tin được sử dụng phổ biến trên hệ điều hành Windows để chạy ứng dụng hoặc</w:t>
      </w:r>
      <w:r>
        <w:t xml:space="preserve"> có thể là</w:t>
      </w:r>
      <w:r w:rsidRPr="00210D66">
        <w:t xml:space="preserve"> mã độc. File PE chứa thông tin về mã máy, thư viện động (DLL), và các tài nguyên khác cần thiết để thực thi ứng dụng.</w:t>
      </w:r>
      <w:r w:rsidR="001A67A5">
        <w:t xml:space="preserve"> </w:t>
      </w:r>
      <w:r w:rsidR="001A67A5" w:rsidRPr="001A67A5">
        <w:t>Tìm hiểu về file PE rất quan trọng trong việc phân tích an ninh mạng, bởi vì nó giúp các chuyên gia nhận diện và phân tích các tập tin thực thi bị đóng gói, từ đó hiểu được cách thức hoạt động của các mối đe dọa an ninh mạng và thực hiện các biện pháp bảo vệ hệ thống.</w:t>
      </w:r>
    </w:p>
    <w:p w14:paraId="57352E80" w14:textId="6814B350" w:rsidR="002E72B1" w:rsidRPr="002E72B1" w:rsidRDefault="002E72B1" w:rsidP="002E72B1">
      <w:pPr>
        <w:rPr>
          <w:b/>
          <w:bCs/>
        </w:rPr>
      </w:pPr>
      <w:r w:rsidRPr="002E72B1">
        <w:rPr>
          <w:b/>
          <w:bCs/>
        </w:rPr>
        <w:t xml:space="preserve">Nội dung </w:t>
      </w:r>
      <w:r w:rsidR="00504195">
        <w:rPr>
          <w:b/>
          <w:bCs/>
        </w:rPr>
        <w:t>2</w:t>
      </w:r>
      <w:r w:rsidRPr="002E72B1">
        <w:rPr>
          <w:b/>
          <w:bCs/>
        </w:rPr>
        <w:t xml:space="preserve">: </w:t>
      </w:r>
      <w:r w:rsidRPr="002E72B1">
        <w:t>Tìm hiểu các trình đóng gói packer hiện có trên thị trường</w:t>
      </w:r>
    </w:p>
    <w:p w14:paraId="2E45C65C" w14:textId="3EE51150" w:rsidR="002E72B1" w:rsidRPr="002E72B1" w:rsidRDefault="002E72B1" w:rsidP="002E72B1">
      <w:r w:rsidRPr="002E72B1">
        <w:t>Trình đóng gói (packer) là công cụ dùng để nén hoặc mã hóa các tập tin thực thi, nhằm bảo vệ mã nguồn và ngăn ngừa phân tích ngược. Một số packer phổ biến hiện nay bao gồm UPX, ASPack, FSG</w:t>
      </w:r>
      <w:r w:rsidR="00F44CDE">
        <w:t>, ...</w:t>
      </w:r>
      <w:r w:rsidRPr="002E72B1">
        <w:t>. Các packer này sử dụng các kỹ thuật như mã hóa hoặc thay đổi cấu trúc tập tin để che giấu nội dung mã độc, khiến việc phát hiện và phân tích trở nên khó khăn hơn. Việc hiểu và nắm vững các loại packer giúp nâng cao khả năng phát hiện và xử lý các mối đe dọa an ninh mạng.</w:t>
      </w:r>
    </w:p>
    <w:p w14:paraId="1F711113" w14:textId="33C1F1AA" w:rsidR="002E5515" w:rsidRDefault="002E5515" w:rsidP="007343E3">
      <w:r>
        <w:rPr>
          <w:b/>
          <w:bCs/>
        </w:rPr>
        <w:t xml:space="preserve">Nội dung </w:t>
      </w:r>
      <w:r w:rsidR="00504195">
        <w:rPr>
          <w:b/>
          <w:bCs/>
        </w:rPr>
        <w:t>3</w:t>
      </w:r>
      <w:r>
        <w:rPr>
          <w:b/>
          <w:bCs/>
        </w:rPr>
        <w:t xml:space="preserve">: </w:t>
      </w:r>
      <w:r w:rsidR="009176B8" w:rsidRPr="009176B8">
        <w:t>Tìm hiểu và triển khai các công cụ phát hiện và giải nén tập tin thực thi Windows</w:t>
      </w:r>
      <w:r w:rsidR="009176B8">
        <w:t>.</w:t>
      </w:r>
    </w:p>
    <w:p w14:paraId="5AB213AF" w14:textId="45B81D76" w:rsidR="002E5515" w:rsidRDefault="00972162" w:rsidP="00DD0145">
      <w:r w:rsidRPr="00972162">
        <w:t>Để thực hiện nội dung này, nhóm sẽ triển khai các công cụ phát hiện và giải nén tập tin thực thi Windows đã giới thiệu trước đó. Ở bước này, nhóm sẽ chỉ kiểm tra thử các chức năng mà mỗi công cụ đang có, xem xét xem từng công cụ có những khả năng gì chứ chưa triển khai so sánh chúng. Mục tiêu là hiểu rõ chức năng của từng công cụ trước khi tiến hành đánh giá và so sánh hiệu quả của chúng trong các bước tiếp theo.</w:t>
      </w:r>
    </w:p>
    <w:p w14:paraId="095C3581" w14:textId="479B3604" w:rsidR="00453CA0" w:rsidRDefault="00453CA0" w:rsidP="007343E3">
      <w:r w:rsidRPr="004078FB">
        <w:rPr>
          <w:b/>
          <w:bCs/>
        </w:rPr>
        <w:lastRenderedPageBreak/>
        <w:t xml:space="preserve">Nội dung </w:t>
      </w:r>
      <w:r w:rsidR="00504195">
        <w:rPr>
          <w:b/>
          <w:bCs/>
        </w:rPr>
        <w:t>4</w:t>
      </w:r>
      <w:r w:rsidRPr="004078FB">
        <w:rPr>
          <w:b/>
          <w:bCs/>
        </w:rPr>
        <w:t>:</w:t>
      </w:r>
      <w:r>
        <w:t xml:space="preserve"> So sánh chức năng và hiệu suất của cả 4 công cụ trong </w:t>
      </w:r>
      <w:r w:rsidR="004078FB">
        <w:t>việc phát hiện và giải nén các tập tin thực thi Windows.</w:t>
      </w:r>
    </w:p>
    <w:p w14:paraId="2C0003E0" w14:textId="3F3C163B" w:rsidR="000B1106" w:rsidRPr="002E5515" w:rsidRDefault="000B1106" w:rsidP="007343E3">
      <w:r w:rsidRPr="000B1106">
        <w:t>Trong bước này, nhóm sẽ so sánh chức năng và hiệu suất của bốn công cụ Unipacker, PEiD, Detect It Easy (DIE) và ClamAV trong việc phát hiện và giải nén các tập tin thực thi Windows bị đóng gói. Cụ thể, nhóm sẽ đánh giá khả năng nhận diện các loại packer của mỗi công cụ, sự chính xác trong việc giải nén mã nguồn và tốc độ xử lý các tập tin đóng gói.</w:t>
      </w:r>
      <w:r w:rsidR="003C7E7E">
        <w:t xml:space="preserve"> </w:t>
      </w:r>
      <w:r w:rsidR="003C7E7E" w:rsidRPr="003C7E7E">
        <w:t>Qua đó, nhóm sẽ đưa ra cái nhìn tổng quan về hiệu quả và ứng dụng của từng công cụ trong các tình huống thực tế.</w:t>
      </w:r>
    </w:p>
    <w:p w14:paraId="2A78E86E" w14:textId="77777777" w:rsidR="006453C8" w:rsidRPr="007C7E78" w:rsidRDefault="006453C8" w:rsidP="00A400DE">
      <w:pPr>
        <w:spacing w:before="60" w:after="60"/>
        <w:ind w:right="-90"/>
        <w:rPr>
          <w:rFonts w:eastAsia="Times New Roman" w:cs="Times New Roman"/>
          <w:b/>
          <w:bCs/>
          <w:color w:val="000000" w:themeColor="text1"/>
          <w:kern w:val="36"/>
          <w:sz w:val="36"/>
          <w:szCs w:val="36"/>
          <w:lang w:val="pt-BR"/>
        </w:rPr>
      </w:pPr>
      <w:r w:rsidRPr="007C7E78">
        <w:rPr>
          <w:rFonts w:cs="Times New Roman"/>
          <w:color w:val="000000" w:themeColor="text1"/>
          <w:sz w:val="36"/>
          <w:szCs w:val="36"/>
          <w:lang w:val="pt-BR"/>
        </w:rPr>
        <w:br w:type="page"/>
      </w:r>
    </w:p>
    <w:p w14:paraId="587D2000" w14:textId="3D75FF2E" w:rsidR="00CA7040" w:rsidRPr="00206023" w:rsidRDefault="00CA7040" w:rsidP="00A53EE7">
      <w:pPr>
        <w:pStyle w:val="Heading1"/>
      </w:pPr>
      <w:bookmarkStart w:id="14" w:name="_Toc187817050"/>
      <w:r w:rsidRPr="00206023">
        <w:lastRenderedPageBreak/>
        <w:t>CƠ SỞ LÝ THUYẾT</w:t>
      </w:r>
      <w:bookmarkEnd w:id="14"/>
    </w:p>
    <w:p w14:paraId="46EEEEC8" w14:textId="70FE3A3F" w:rsidR="008C48F3" w:rsidRDefault="008C48F3" w:rsidP="003D171C">
      <w:pPr>
        <w:pStyle w:val="Heading2"/>
      </w:pPr>
      <w:bookmarkStart w:id="15" w:name="_Toc187817051"/>
      <w:r>
        <w:t>Tập tin thực thi Windows</w:t>
      </w:r>
      <w:bookmarkEnd w:id="15"/>
    </w:p>
    <w:p w14:paraId="315F9300" w14:textId="14BFD455" w:rsidR="00756328" w:rsidRPr="00756328" w:rsidRDefault="00756328" w:rsidP="00756328">
      <w:r w:rsidRPr="00756328">
        <w:t xml:space="preserve">Tập thực thi Windows (Windows Executable) là các tệp chứa mã lệnh và dữ liệu cần thiết để hệ điều hành Windows nạp và thực thi một chương trình. </w:t>
      </w:r>
      <w:r w:rsidR="00F3305A">
        <w:t>Trong đó, f</w:t>
      </w:r>
      <w:r w:rsidRPr="00756328">
        <w:t>ile Portable Executable (PE) là</w:t>
      </w:r>
      <w:r w:rsidR="00F3305A">
        <w:t xml:space="preserve"> một</w:t>
      </w:r>
      <w:r w:rsidRPr="00756328">
        <w:t xml:space="preserve"> định dạng tiêu chuẩn được Windows sử dụng</w:t>
      </w:r>
      <w:r w:rsidR="004F4756">
        <w:t>. Hãy cùng tìm hiểu một file PE sẽ có những gì.</w:t>
      </w:r>
    </w:p>
    <w:p w14:paraId="21EBFEE3" w14:textId="101449F6" w:rsidR="00FA01B7" w:rsidRDefault="002E16F2" w:rsidP="00DE758F">
      <w:pPr>
        <w:pStyle w:val="Heading3"/>
      </w:pPr>
      <w:bookmarkStart w:id="16" w:name="_Toc187817052"/>
      <w:r w:rsidRPr="002E16F2">
        <w:t>Portable Executable</w:t>
      </w:r>
      <w:r>
        <w:t xml:space="preserve"> </w:t>
      </w:r>
      <w:r w:rsidR="00DE758F">
        <w:t>–</w:t>
      </w:r>
      <w:r>
        <w:t xml:space="preserve"> PE</w:t>
      </w:r>
      <w:r w:rsidR="00DE758F">
        <w:t xml:space="preserve"> là gì?</w:t>
      </w:r>
      <w:bookmarkEnd w:id="16"/>
      <w:r>
        <w:t xml:space="preserve"> </w:t>
      </w:r>
    </w:p>
    <w:p w14:paraId="3AD7F632" w14:textId="2C363F02" w:rsidR="00B73081" w:rsidRDefault="00B73081" w:rsidP="00B73081">
      <w:r w:rsidRPr="00B73081">
        <w:t xml:space="preserve">File </w:t>
      </w:r>
      <w:r w:rsidRPr="00B73081">
        <w:rPr>
          <w:b/>
          <w:bCs/>
        </w:rPr>
        <w:t>Portable Executable (PE)</w:t>
      </w:r>
      <w:r w:rsidRPr="00B73081">
        <w:t xml:space="preserve"> là định dạng tệp nhị phân gốc của hệ điều hành Windows. Nó được thiết kế để lưu trữ các chương trình thực thi (.exe), thư viện liên kết động (.dll), </w:t>
      </w:r>
      <w:r w:rsidR="003C4989">
        <w:t>k</w:t>
      </w:r>
      <w:r w:rsidR="003C4989" w:rsidRPr="003C4989">
        <w:t>ernel modules (.srv)</w:t>
      </w:r>
      <w:r w:rsidR="003C4989">
        <w:t xml:space="preserve">, </w:t>
      </w:r>
      <w:r w:rsidRPr="00B73081">
        <w:t xml:space="preserve">và các loại tệp nhị phân khác. Định dạng này có tính độc lập nền tảng, </w:t>
      </w:r>
      <w:r w:rsidR="008702BF">
        <w:t xml:space="preserve">nghĩa là nó sẽ </w:t>
      </w:r>
      <w:r w:rsidRPr="00B73081">
        <w:t>cho phép các tệp PE hoạt động trên bất kỳ máy Windows nào, miễn là máy đó chạy đúng phiên bản hệ điều hành và kiến trúc bộ xử lý (x86 hoặc x64) mà tệp được biên dịch.</w:t>
      </w:r>
      <w:r>
        <w:t xml:space="preserve"> </w:t>
      </w:r>
    </w:p>
    <w:p w14:paraId="259F7FB7" w14:textId="6A17C7B7" w:rsidR="000429CC" w:rsidRDefault="000429CC" w:rsidP="00B73081">
      <w:r>
        <w:t>Những t</w:t>
      </w:r>
      <w:r w:rsidRPr="000429CC">
        <w:t xml:space="preserve">rước khi khám phá định dạng Portable Executable trên Windows, </w:t>
      </w:r>
      <w:r>
        <w:t>hãy</w:t>
      </w:r>
      <w:r w:rsidRPr="000429CC">
        <w:t xml:space="preserve"> làm rõ </w:t>
      </w:r>
      <w:r>
        <w:t>một số</w:t>
      </w:r>
      <w:r w:rsidRPr="000429CC">
        <w:t xml:space="preserve"> khái niệm cơ bản. </w:t>
      </w:r>
      <w:r w:rsidR="00B4786C">
        <w:t>Hãy</w:t>
      </w:r>
      <w:r w:rsidRPr="000429CC">
        <w:t xml:space="preserve"> lùi lại một bước và tìm hiểu về khái niệm nền tảng của COFF</w:t>
      </w:r>
      <w:r w:rsidR="00B4786C">
        <w:t xml:space="preserve"> - n</w:t>
      </w:r>
      <w:r w:rsidR="00B4786C" w:rsidRPr="00B4786C">
        <w:t>guồn gốc của Portable Executable (PE)</w:t>
      </w:r>
      <w:r w:rsidRPr="000429CC">
        <w:t>.</w:t>
      </w:r>
    </w:p>
    <w:p w14:paraId="58B01537" w14:textId="77777777" w:rsidR="00DD02BA" w:rsidRPr="00DD02BA" w:rsidRDefault="001948AA" w:rsidP="00DD02BA">
      <w:r w:rsidRPr="00D31DA7">
        <w:t xml:space="preserve">Khi bạn biên dịch mã nguồn của một chương trình, </w:t>
      </w:r>
      <w:r w:rsidR="00CF12FA" w:rsidRPr="00D31DA7">
        <w:t xml:space="preserve">trình biên dịch </w:t>
      </w:r>
      <w:r w:rsidR="00CF12FA">
        <w:t xml:space="preserve">sẽ </w:t>
      </w:r>
      <w:r w:rsidR="00CF12FA" w:rsidRPr="00D31DA7">
        <w:t>chuyển đổi mã nguồn của một chương trình thành mã máy, nó tạo ra một tệp đối tượng (.obj). Tệp đối tượng này chứa các lệnh</w:t>
      </w:r>
      <w:r w:rsidR="00CF12FA">
        <w:t xml:space="preserve"> dưới dạng</w:t>
      </w:r>
      <w:r w:rsidR="00CF12FA" w:rsidRPr="00D31DA7">
        <w:t xml:space="preserve"> nhị phân để máy tính thực thi</w:t>
      </w:r>
      <w:r w:rsidRPr="00D31DA7">
        <w:t xml:space="preserve">. </w:t>
      </w:r>
      <w:r>
        <w:t xml:space="preserve">Và </w:t>
      </w:r>
      <w:r w:rsidRPr="006B19ED">
        <w:rPr>
          <w:b/>
          <w:bCs/>
        </w:rPr>
        <w:t>Common Object File Format (COFF)</w:t>
      </w:r>
      <w:r>
        <w:t xml:space="preserve"> là</w:t>
      </w:r>
      <w:r w:rsidRPr="006B19ED">
        <w:t xml:space="preserve"> một tập hợp tiêu chuẩn dùng để biểu diễn các lệnh nhị phân</w:t>
      </w:r>
      <w:r>
        <w:t xml:space="preserve"> </w:t>
      </w:r>
      <w:r w:rsidR="00CF12FA">
        <w:t>đó</w:t>
      </w:r>
      <w:r w:rsidRPr="006B19ED">
        <w:t>.</w:t>
      </w:r>
      <w:r w:rsidR="00A5177D">
        <w:t xml:space="preserve"> </w:t>
      </w:r>
      <w:r w:rsidR="006B19ED" w:rsidRPr="006B19ED">
        <w:t>COFF giúp duy trì khả năng tương thích đa nền tảng thông qua việc tổ chức mã và dữ liệu theo các quy tắc chung</w:t>
      </w:r>
      <w:r w:rsidR="00D278A9">
        <w:t xml:space="preserve">, </w:t>
      </w:r>
      <w:r w:rsidR="00D31DA7" w:rsidRPr="00D31DA7">
        <w:t>giúp chương trình dễ dàng được liên kết và thực thi trên nhiều hệ thống khác nhau.</w:t>
      </w:r>
      <w:r w:rsidR="00DD02BA">
        <w:t xml:space="preserve"> </w:t>
      </w:r>
      <w:r w:rsidR="00DD02BA" w:rsidRPr="00DD02BA">
        <w:t>COFF ban đầu được phát triển cho các hệ thống *NIX, nhưng hiện nay nó phổ biến trên hầu hết các nền tảng, bao gồm cả Windows và Linux.</w:t>
      </w:r>
    </w:p>
    <w:p w14:paraId="3F802836" w14:textId="447A277B" w:rsidR="00D31DA7" w:rsidRDefault="001274D2" w:rsidP="00D278A9">
      <w:r w:rsidRPr="001274D2">
        <w:t xml:space="preserve">Định dạng PE là một phiên bản sửa đổi của COFF, được phát triển đặc biệt cho hệ điều hành Windows. Trong khi COFF cung cấp một định dạng tiêu chuẩn cho các tệp đối tượng (.obj), thì PE mở rộng khả năng này để cung cấp một định dạng tiêu chuẩn cho các tệp thực thi (.exe), thư viện liên kết động (.dll), và các tệp nhị phân liên quan. Điểm khác biệt chính giữa </w:t>
      </w:r>
      <w:r w:rsidRPr="001274D2">
        <w:lastRenderedPageBreak/>
        <w:t>hai định dạng là PE được thiết kế để hoạt động độc quyền trên các hệ thống Windows 32-bit (PE32) và 64-bit (PE32+), phù hợp với kiến trúc và yêu cầu của hệ điều hành này.</w:t>
      </w:r>
    </w:p>
    <w:p w14:paraId="5297BC05" w14:textId="33D534B3" w:rsidR="004F4756" w:rsidRDefault="001A08FC" w:rsidP="001A08FC">
      <w:pPr>
        <w:pStyle w:val="Heading3"/>
      </w:pPr>
      <w:bookmarkStart w:id="17" w:name="_Toc187817053"/>
      <w:r>
        <w:t>Cấu trúc file PE</w:t>
      </w:r>
      <w:bookmarkEnd w:id="17"/>
    </w:p>
    <w:p w14:paraId="42062507" w14:textId="5D9CE000" w:rsidR="001A08FC" w:rsidRDefault="00B953AC" w:rsidP="00D278A9">
      <w:r w:rsidRPr="00B953AC">
        <w:t xml:space="preserve">Định dạng </w:t>
      </w:r>
      <w:r>
        <w:t>file</w:t>
      </w:r>
      <w:r w:rsidRPr="00B953AC">
        <w:t xml:space="preserve"> Portable Executable (PE) bao gồm nhiều thành phần</w:t>
      </w:r>
      <w:r>
        <w:t xml:space="preserve"> và</w:t>
      </w:r>
      <w:r w:rsidRPr="00B953AC">
        <w:t xml:space="preserve"> mỗi thành phần có một mục đích cụ thể. Các thành phần này bao gồm:</w:t>
      </w:r>
    </w:p>
    <w:p w14:paraId="3AC39D22" w14:textId="77777777" w:rsidR="00983372" w:rsidRDefault="006015B5" w:rsidP="00983372">
      <w:pPr>
        <w:keepNext/>
        <w:ind w:firstLine="0"/>
        <w:jc w:val="center"/>
      </w:pPr>
      <w:r>
        <w:rPr>
          <w:noProof/>
        </w:rPr>
        <w:drawing>
          <wp:inline distT="0" distB="0" distL="0" distR="0" wp14:anchorId="70C2229C" wp14:editId="44B7D90B">
            <wp:extent cx="2445013" cy="3543300"/>
            <wp:effectExtent l="0" t="0" r="0" b="0"/>
            <wp:docPr id="17180219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21950" name="Picture 1" descr="A screen 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576" cy="3590489"/>
                    </a:xfrm>
                    <a:prstGeom prst="rect">
                      <a:avLst/>
                    </a:prstGeom>
                    <a:noFill/>
                    <a:ln>
                      <a:noFill/>
                    </a:ln>
                  </pic:spPr>
                </pic:pic>
              </a:graphicData>
            </a:graphic>
          </wp:inline>
        </w:drawing>
      </w:r>
    </w:p>
    <w:p w14:paraId="59C42530" w14:textId="0A3DF50C" w:rsidR="006015B5" w:rsidRDefault="00983372" w:rsidP="00983372">
      <w:pPr>
        <w:pStyle w:val="Caption"/>
      </w:pPr>
      <w:bookmarkStart w:id="18" w:name="_Toc187796257"/>
      <w:bookmarkStart w:id="19" w:name="_Toc187814743"/>
      <w:bookmarkStart w:id="20" w:name="_Toc187856614"/>
      <w:r>
        <w:t xml:space="preserve">Hình </w:t>
      </w:r>
      <w:fldSimple w:instr=" SEQ Hình \* ARABIC ">
        <w:r w:rsidR="0052290A">
          <w:rPr>
            <w:noProof/>
          </w:rPr>
          <w:t>1</w:t>
        </w:r>
      </w:fldSimple>
      <w:r>
        <w:t xml:space="preserve">. </w:t>
      </w:r>
      <w:r w:rsidR="006015B5">
        <w:t>Cấu trúc một file PE</w:t>
      </w:r>
      <w:bookmarkEnd w:id="18"/>
      <w:bookmarkEnd w:id="19"/>
      <w:bookmarkEnd w:id="20"/>
    </w:p>
    <w:p w14:paraId="46FCFDCB" w14:textId="5AE0328D" w:rsidR="006015B5" w:rsidRPr="008B3AFB" w:rsidRDefault="003875C1" w:rsidP="00825E82">
      <w:pPr>
        <w:pStyle w:val="ListParagraph"/>
        <w:numPr>
          <w:ilvl w:val="0"/>
          <w:numId w:val="2"/>
        </w:numPr>
        <w:rPr>
          <w:b/>
          <w:bCs/>
        </w:rPr>
      </w:pPr>
      <w:r w:rsidRPr="008B3AFB">
        <w:rPr>
          <w:b/>
          <w:bCs/>
        </w:rPr>
        <w:t>DOS Header</w:t>
      </w:r>
    </w:p>
    <w:p w14:paraId="4BFDD7B8" w14:textId="1FFFCDD0" w:rsidR="00B953AC" w:rsidRDefault="007B656F" w:rsidP="00F546DF">
      <w:r w:rsidRPr="007B656F">
        <w:t xml:space="preserve">Mỗi tệp PE đều bắt đầu với một cấu trúc dài 64 byte gọi là DOS </w:t>
      </w:r>
      <w:r>
        <w:t>H</w:t>
      </w:r>
      <w:r w:rsidRPr="007B656F">
        <w:t>eader. Thành phần này giúp tệp PE được nhận dạng như một tệp thực thi MS-DOS.</w:t>
      </w:r>
      <w:r w:rsidR="00D73A92">
        <w:t xml:space="preserve"> </w:t>
      </w:r>
      <w:r w:rsidR="00D73A92" w:rsidRPr="00D73A92">
        <w:t>Mặc dù hệ điều hành Windows hiện đại không còn phụ thuộc vào MS-DOS, nhưng phần này vẫn được giữ lại để đảm bảo tính tương thích ngược và hỗ trợ các công cụ phân tích, đọc tệp PE.</w:t>
      </w:r>
    </w:p>
    <w:p w14:paraId="3EECA734" w14:textId="77777777" w:rsidR="0097429E" w:rsidRDefault="00073052" w:rsidP="0097429E">
      <w:r w:rsidRPr="00073052">
        <w:t>DOS Header bao gồm các trường dữ liệu quan trọng, trong đó phổ biến nhất là:</w:t>
      </w:r>
    </w:p>
    <w:p w14:paraId="6AF5CC60" w14:textId="77777777" w:rsidR="00BE002D" w:rsidRDefault="0097429E" w:rsidP="00825E82">
      <w:pPr>
        <w:pStyle w:val="ListParagraph"/>
        <w:numPr>
          <w:ilvl w:val="0"/>
          <w:numId w:val="3"/>
        </w:numPr>
      </w:pPr>
      <w:r w:rsidRPr="0097429E">
        <w:lastRenderedPageBreak/>
        <w:t>e_magic (2 byte):</w:t>
      </w:r>
      <w:r>
        <w:t xml:space="preserve"> l</w:t>
      </w:r>
      <w:r w:rsidRPr="0097429E">
        <w:t xml:space="preserve">à </w:t>
      </w:r>
      <w:r w:rsidR="00BE002D">
        <w:t>magic number</w:t>
      </w:r>
      <w:r w:rsidRPr="0097429E">
        <w:t xml:space="preserve"> xác định tệp thuộc định dạng DOS.</w:t>
      </w:r>
      <w:r w:rsidR="00BE002D">
        <w:t xml:space="preserve"> </w:t>
      </w:r>
      <w:r w:rsidRPr="0097429E">
        <w:t>Giá trị thông thường là MZ, đại diện cho tên của Mark Zbikowski, người phát triển định dạng tệp DOS ban đầu.</w:t>
      </w:r>
    </w:p>
    <w:p w14:paraId="56FA6941" w14:textId="1C5A7162" w:rsidR="0097429E" w:rsidRPr="0097429E" w:rsidRDefault="0097429E" w:rsidP="00825E82">
      <w:pPr>
        <w:pStyle w:val="ListParagraph"/>
        <w:numPr>
          <w:ilvl w:val="0"/>
          <w:numId w:val="3"/>
        </w:numPr>
      </w:pPr>
      <w:r w:rsidRPr="00BE002D">
        <w:t>e_lfanew</w:t>
      </w:r>
      <w:r w:rsidRPr="0097429E">
        <w:t xml:space="preserve"> (4 byte):</w:t>
      </w:r>
      <w:r w:rsidR="006B520C">
        <w:t xml:space="preserve"> c</w:t>
      </w:r>
      <w:r w:rsidRPr="0097429E">
        <w:t xml:space="preserve">hứa </w:t>
      </w:r>
      <w:r w:rsidRPr="006B520C">
        <w:t>offset đến PE Header.</w:t>
      </w:r>
      <w:r w:rsidR="006435CD">
        <w:t xml:space="preserve"> </w:t>
      </w:r>
      <w:r w:rsidR="006435CD" w:rsidRPr="006435CD">
        <w:t xml:space="preserve">Trường này luôn nằm tại vị trí offset 0x3C và có kiểu dữ liệu </w:t>
      </w:r>
      <w:r w:rsidR="006435CD">
        <w:t>“long”</w:t>
      </w:r>
      <w:r w:rsidR="006435CD" w:rsidRPr="006435CD">
        <w:t>, vì vậy nó có kích thước 32 bit (4 byte).</w:t>
      </w:r>
      <w:r w:rsidR="006435CD">
        <w:t xml:space="preserve"> </w:t>
      </w:r>
      <w:r w:rsidRPr="0097429E">
        <w:t>Đây là trường quan trọng nhất trong DOS Header, giúp hệ điều hành hoặc công cụ xử lý nhảy đến vị trí bắt đầu của PE Header trong tệp.</w:t>
      </w:r>
    </w:p>
    <w:p w14:paraId="5FA4D3C1" w14:textId="77777777" w:rsidR="0097429E" w:rsidRPr="0097429E" w:rsidRDefault="0097429E" w:rsidP="0097429E">
      <w:r w:rsidRPr="0097429E">
        <w:t>Ngoài ra, DOS Header còn chứa các trường khác cung cấp thông tin về định dạng và cách thực thi tệp trong môi trường MS-DOS, nhưng phần lớn chúng không được sử dụng trên hệ thống Windows hiện đại.</w:t>
      </w:r>
    </w:p>
    <w:p w14:paraId="0FAC181A" w14:textId="5F2FBA92" w:rsidR="0097429E" w:rsidRPr="00412FC6" w:rsidRDefault="008B3AFB" w:rsidP="00825E82">
      <w:pPr>
        <w:pStyle w:val="ListParagraph"/>
        <w:numPr>
          <w:ilvl w:val="0"/>
          <w:numId w:val="2"/>
        </w:numPr>
        <w:rPr>
          <w:b/>
          <w:bCs/>
        </w:rPr>
      </w:pPr>
      <w:r w:rsidRPr="00412FC6">
        <w:rPr>
          <w:b/>
          <w:bCs/>
        </w:rPr>
        <w:t>DOS Stub</w:t>
      </w:r>
    </w:p>
    <w:p w14:paraId="1035D8FC" w14:textId="3DE06D31" w:rsidR="005D098B" w:rsidRPr="005D098B" w:rsidRDefault="00382290" w:rsidP="00F1647A">
      <w:r w:rsidRPr="00412FC6">
        <w:t>DOS Stub</w:t>
      </w:r>
      <w:r w:rsidRPr="00382290">
        <w:t xml:space="preserve"> là một đoạn mã nhỏ nằm ngay sau </w:t>
      </w:r>
      <w:r w:rsidRPr="00412FC6">
        <w:t>DOS Header</w:t>
      </w:r>
      <w:r w:rsidRPr="00382290">
        <w:t xml:space="preserve"> trong tệp PE. Đoạn mã này được thiết kế để hoạt động trên các hệ thống MS-DOS và có nhiệm vụ xử lý tình huống khi tệp PE được chạy trong môi trường không hỗ trợ định dạng PE, chẳng hạn như MS-DOS hoặc các hệ điều hành cũ không phải Windows.</w:t>
      </w:r>
      <w:r w:rsidR="00F1647A">
        <w:t xml:space="preserve"> </w:t>
      </w:r>
      <w:r w:rsidR="005D098B" w:rsidRPr="005D098B">
        <w:t>Khi chương trình được chạy trong chế độ DOS, DOS stub sẽ hiển thị một thông báo lỗi:</w:t>
      </w:r>
    </w:p>
    <w:p w14:paraId="07929CB9" w14:textId="1E9311CB" w:rsidR="00F1647A" w:rsidRDefault="005D098B" w:rsidP="00F1647A">
      <w:pPr>
        <w:jc w:val="center"/>
      </w:pPr>
      <w:r w:rsidRPr="005D098B">
        <w:t>"</w:t>
      </w:r>
      <w:r w:rsidRPr="005D098B">
        <w:rPr>
          <w:i/>
          <w:iCs/>
        </w:rPr>
        <w:t>This program cannot be run in DOS mode</w:t>
      </w:r>
      <w:r w:rsidRPr="005D098B">
        <w:t>"</w:t>
      </w:r>
    </w:p>
    <w:p w14:paraId="7CD1FEFB" w14:textId="65C9BE33" w:rsidR="005D098B" w:rsidRPr="005D098B" w:rsidRDefault="005D098B" w:rsidP="00F1647A">
      <w:pPr>
        <w:jc w:val="center"/>
      </w:pPr>
      <w:r w:rsidRPr="005D098B">
        <w:t>(Chương trình này không thể chạy trong chế độ DOS).</w:t>
      </w:r>
    </w:p>
    <w:p w14:paraId="6CE70D6B" w14:textId="76BEB27E" w:rsidR="00412FC6" w:rsidRPr="00182F80" w:rsidRDefault="00182F80" w:rsidP="00825E82">
      <w:pPr>
        <w:pStyle w:val="ListParagraph"/>
        <w:numPr>
          <w:ilvl w:val="0"/>
          <w:numId w:val="2"/>
        </w:numPr>
        <w:rPr>
          <w:b/>
          <w:bCs/>
        </w:rPr>
      </w:pPr>
      <w:r w:rsidRPr="00182F80">
        <w:rPr>
          <w:b/>
          <w:bCs/>
        </w:rPr>
        <w:t>NT Header</w:t>
      </w:r>
    </w:p>
    <w:p w14:paraId="03A16F89" w14:textId="632061E1" w:rsidR="00182F80" w:rsidRDefault="00182F80" w:rsidP="00182F80">
      <w:r w:rsidRPr="00182F80">
        <w:t>NT Header là một thành phần quan trọng trong cấu trúc tệp PE, chứa các thông tin cần thiết để hệ điều hành Windows có thể nạp và thực thi tệp. NT Header nằm ngay sau DOS Stub và bao gồm ba phần chính:</w:t>
      </w:r>
    </w:p>
    <w:p w14:paraId="6B53E66A" w14:textId="3CACC1F6" w:rsidR="00407104" w:rsidRPr="00407104" w:rsidRDefault="00A66FAA" w:rsidP="00825E82">
      <w:pPr>
        <w:pStyle w:val="ListParagraph"/>
        <w:numPr>
          <w:ilvl w:val="0"/>
          <w:numId w:val="4"/>
        </w:numPr>
      </w:pPr>
      <w:r w:rsidRPr="00F11027">
        <w:rPr>
          <w:b/>
          <w:bCs/>
        </w:rPr>
        <w:t>PE Signature</w:t>
      </w:r>
      <w:r>
        <w:t>:</w:t>
      </w:r>
      <w:r w:rsidRPr="00A66FAA">
        <w:t xml:space="preserve"> là một giá trị 4 byte xác định tệp là tệp Portable Executable.</w:t>
      </w:r>
      <w:r w:rsidR="00407104">
        <w:t xml:space="preserve"> </w:t>
      </w:r>
      <w:r w:rsidR="00407104" w:rsidRPr="00407104">
        <w:t>Giá trị của PE Signature là 0x00004550 ("PE\0\0")</w:t>
      </w:r>
      <w:r w:rsidR="00407104">
        <w:t>, g</w:t>
      </w:r>
      <w:r w:rsidR="00407104" w:rsidRPr="00407104">
        <w:t>iúp phân biệt tệp PE với các định dạng tệp khác.</w:t>
      </w:r>
    </w:p>
    <w:p w14:paraId="13DBAFB8" w14:textId="05EE9B9F" w:rsidR="009A2D1D" w:rsidRPr="009A2D1D" w:rsidRDefault="002131A5" w:rsidP="00825E82">
      <w:pPr>
        <w:pStyle w:val="ListParagraph"/>
        <w:numPr>
          <w:ilvl w:val="0"/>
          <w:numId w:val="4"/>
        </w:numPr>
      </w:pPr>
      <w:r w:rsidRPr="00F11027">
        <w:rPr>
          <w:b/>
          <w:bCs/>
        </w:rPr>
        <w:lastRenderedPageBreak/>
        <w:t>File Header</w:t>
      </w:r>
      <w:r>
        <w:t>:</w:t>
      </w:r>
      <w:r w:rsidRPr="002131A5">
        <w:t xml:space="preserve"> một tiêu đề COFF tiêu chuẩn, cung cấp thông tin cơ bản về tệp PE</w:t>
      </w:r>
      <w:r w:rsidR="009A2D1D">
        <w:t xml:space="preserve"> </w:t>
      </w:r>
      <w:r w:rsidR="009A2D1D" w:rsidRPr="009A2D1D">
        <w:t>để hệ điều hành hiểu cách xử lý tệp.</w:t>
      </w:r>
      <w:r w:rsidR="009A2D1D">
        <w:t xml:space="preserve"> PE Header </w:t>
      </w:r>
      <w:r w:rsidR="009A2D1D" w:rsidRPr="009A2D1D">
        <w:t>có các trường quan trọn</w:t>
      </w:r>
      <w:r w:rsidR="009A2D1D">
        <w:t>g như</w:t>
      </w:r>
      <w:r w:rsidR="009A2D1D" w:rsidRPr="009A2D1D">
        <w:rPr>
          <w:b/>
          <w:bCs/>
        </w:rPr>
        <w:t>:</w:t>
      </w:r>
    </w:p>
    <w:p w14:paraId="6DF0E947" w14:textId="77777777" w:rsidR="009A2D1D" w:rsidRPr="009A2D1D" w:rsidRDefault="009A2D1D" w:rsidP="00825E82">
      <w:pPr>
        <w:pStyle w:val="ListParagraph"/>
        <w:numPr>
          <w:ilvl w:val="1"/>
          <w:numId w:val="4"/>
        </w:numPr>
      </w:pPr>
      <w:r w:rsidRPr="009A2D1D">
        <w:t>Machine: Loại kiến trúc bộ xử lý (ví dụ: x86, x64).</w:t>
      </w:r>
    </w:p>
    <w:p w14:paraId="4E32406A" w14:textId="77777777" w:rsidR="009A2D1D" w:rsidRPr="009A2D1D" w:rsidRDefault="009A2D1D" w:rsidP="00825E82">
      <w:pPr>
        <w:pStyle w:val="ListParagraph"/>
        <w:numPr>
          <w:ilvl w:val="1"/>
          <w:numId w:val="4"/>
        </w:numPr>
      </w:pPr>
      <w:r w:rsidRPr="009A2D1D">
        <w:t>NumberOfSections: Số lượng phần (sections) trong tệp.</w:t>
      </w:r>
    </w:p>
    <w:p w14:paraId="78DE0F3A" w14:textId="77777777" w:rsidR="009A2D1D" w:rsidRPr="009A2D1D" w:rsidRDefault="009A2D1D" w:rsidP="00825E82">
      <w:pPr>
        <w:pStyle w:val="ListParagraph"/>
        <w:numPr>
          <w:ilvl w:val="1"/>
          <w:numId w:val="4"/>
        </w:numPr>
      </w:pPr>
      <w:r w:rsidRPr="009A2D1D">
        <w:t>TimeDateStamp: Thời gian tệp được tạo.</w:t>
      </w:r>
    </w:p>
    <w:p w14:paraId="79FB1369" w14:textId="77777777" w:rsidR="009A2D1D" w:rsidRPr="009A2D1D" w:rsidRDefault="009A2D1D" w:rsidP="00825E82">
      <w:pPr>
        <w:pStyle w:val="ListParagraph"/>
        <w:numPr>
          <w:ilvl w:val="1"/>
          <w:numId w:val="4"/>
        </w:numPr>
      </w:pPr>
      <w:r w:rsidRPr="009A2D1D">
        <w:t>SizeOfOptionalHeader: Kích thước của Optional Header.</w:t>
      </w:r>
    </w:p>
    <w:p w14:paraId="3024A05A" w14:textId="77777777" w:rsidR="009A2D1D" w:rsidRPr="009A2D1D" w:rsidRDefault="009A2D1D" w:rsidP="00825E82">
      <w:pPr>
        <w:pStyle w:val="ListParagraph"/>
        <w:numPr>
          <w:ilvl w:val="1"/>
          <w:numId w:val="4"/>
        </w:numPr>
      </w:pPr>
      <w:r w:rsidRPr="009A2D1D">
        <w:t>Characteristics: Các đặc điểm của tệp (ví dụ: tệp là thực thi, thư viện liên kết động, v.v.).</w:t>
      </w:r>
    </w:p>
    <w:p w14:paraId="088C2D16" w14:textId="0D56C596" w:rsidR="00C7285C" w:rsidRPr="00C7285C" w:rsidRDefault="00F11027" w:rsidP="00825E82">
      <w:pPr>
        <w:pStyle w:val="ListParagraph"/>
        <w:numPr>
          <w:ilvl w:val="0"/>
          <w:numId w:val="4"/>
        </w:numPr>
      </w:pPr>
      <w:r w:rsidRPr="00F11027">
        <w:rPr>
          <w:b/>
          <w:bCs/>
        </w:rPr>
        <w:t>Optional Header</w:t>
      </w:r>
      <w:r>
        <w:rPr>
          <w:b/>
          <w:bCs/>
        </w:rPr>
        <w:t xml:space="preserve">: </w:t>
      </w:r>
      <w:r>
        <w:t>m</w:t>
      </w:r>
      <w:r w:rsidRPr="00F11027">
        <w:t>ặc dù được gọi là "Optional Header" (tiêu đề tùy chọn)</w:t>
      </w:r>
      <w:r w:rsidR="009F6A12">
        <w:t xml:space="preserve"> nhưng </w:t>
      </w:r>
      <w:r w:rsidRPr="00F11027">
        <w:t>phần này</w:t>
      </w:r>
      <w:r w:rsidR="009F6A12">
        <w:t xml:space="preserve"> lại</w:t>
      </w:r>
      <w:r w:rsidRPr="00F11027">
        <w:t xml:space="preserve"> bắt buộc đối với</w:t>
      </w:r>
      <w:r w:rsidR="009F6A12">
        <w:t xml:space="preserve"> các</w:t>
      </w:r>
      <w:r w:rsidRPr="00F11027">
        <w:t xml:space="preserve"> tệp hình ảnh</w:t>
      </w:r>
      <w:r w:rsidR="000A4CE9">
        <w:t xml:space="preserve"> </w:t>
      </w:r>
      <w:r w:rsidR="000A4CE9" w:rsidRPr="000A4CE9">
        <w:t>(Image Only)</w:t>
      </w:r>
      <w:r w:rsidRPr="00F11027">
        <w:t xml:space="preserve"> (như tệp .exe). Đây là phần quan trọng nhất của NT Header.</w:t>
      </w:r>
      <w:r w:rsidR="00C7285C">
        <w:t xml:space="preserve"> Optional Header có </w:t>
      </w:r>
      <w:r w:rsidR="00C7285C" w:rsidRPr="00C7285C">
        <w:t>các trường quan trọng</w:t>
      </w:r>
      <w:r w:rsidR="00C7285C">
        <w:t xml:space="preserve"> như</w:t>
      </w:r>
      <w:r w:rsidR="00C7285C" w:rsidRPr="00C7285C">
        <w:t>:</w:t>
      </w:r>
    </w:p>
    <w:p w14:paraId="04AA62F6" w14:textId="77777777" w:rsidR="00C7285C" w:rsidRPr="00C7285C" w:rsidRDefault="00C7285C" w:rsidP="00825E82">
      <w:pPr>
        <w:pStyle w:val="ListParagraph"/>
        <w:numPr>
          <w:ilvl w:val="1"/>
          <w:numId w:val="4"/>
        </w:numPr>
      </w:pPr>
      <w:r w:rsidRPr="00C7285C">
        <w:t>AddressOfEntryPoint: Điểm bắt đầu thực thi của tệp.</w:t>
      </w:r>
    </w:p>
    <w:p w14:paraId="17A3332A" w14:textId="77777777" w:rsidR="00C7285C" w:rsidRPr="00C7285C" w:rsidRDefault="00C7285C" w:rsidP="00825E82">
      <w:pPr>
        <w:pStyle w:val="ListParagraph"/>
        <w:numPr>
          <w:ilvl w:val="1"/>
          <w:numId w:val="4"/>
        </w:numPr>
      </w:pPr>
      <w:r w:rsidRPr="00C7285C">
        <w:t>ImageBase: Địa chỉ cơ sở nơi hình ảnh sẽ được nạp vào bộ nhớ.</w:t>
      </w:r>
    </w:p>
    <w:p w14:paraId="6AEE83C8" w14:textId="77777777" w:rsidR="00C7285C" w:rsidRPr="00C7285C" w:rsidRDefault="00C7285C" w:rsidP="00825E82">
      <w:pPr>
        <w:pStyle w:val="ListParagraph"/>
        <w:numPr>
          <w:ilvl w:val="1"/>
          <w:numId w:val="4"/>
        </w:numPr>
      </w:pPr>
      <w:r w:rsidRPr="00C7285C">
        <w:t>SectionAlignment: Cách các phần được căn chỉnh trong bộ nhớ.</w:t>
      </w:r>
    </w:p>
    <w:p w14:paraId="5B429254" w14:textId="77777777" w:rsidR="00C7285C" w:rsidRPr="00C7285C" w:rsidRDefault="00C7285C" w:rsidP="00825E82">
      <w:pPr>
        <w:pStyle w:val="ListParagraph"/>
        <w:numPr>
          <w:ilvl w:val="1"/>
          <w:numId w:val="4"/>
        </w:numPr>
      </w:pPr>
      <w:r w:rsidRPr="00C7285C">
        <w:t>Subsystem: Loại môi trường yêu cầu để chạy tệp (ví dụ: GUI hoặc console).</w:t>
      </w:r>
    </w:p>
    <w:p w14:paraId="23F49854" w14:textId="77777777" w:rsidR="00C7285C" w:rsidRPr="00C7285C" w:rsidRDefault="00C7285C" w:rsidP="00825E82">
      <w:pPr>
        <w:pStyle w:val="ListParagraph"/>
        <w:numPr>
          <w:ilvl w:val="1"/>
          <w:numId w:val="4"/>
        </w:numPr>
      </w:pPr>
      <w:r w:rsidRPr="00C7285C">
        <w:t>SizeOfImage: Tổng kích thước của tệp khi được nạp vào bộ nhớ</w:t>
      </w:r>
    </w:p>
    <w:p w14:paraId="48DD069C" w14:textId="176B703E" w:rsidR="009A2D1D" w:rsidRDefault="008C4463" w:rsidP="005F527B">
      <w:r w:rsidRPr="008C4463">
        <w:t xml:space="preserve">NT Header luôn bắt đầu tại offset được chỉ định bởi trường </w:t>
      </w:r>
      <w:r>
        <w:t>“</w:t>
      </w:r>
      <w:r w:rsidRPr="008C4463">
        <w:t>e_lfanew</w:t>
      </w:r>
      <w:r>
        <w:t>”</w:t>
      </w:r>
      <w:r w:rsidRPr="008C4463">
        <w:t xml:space="preserve"> trong DOS Header. Điều này đảm bảo rằng hệ điều hành có thể dễ dàng định vị NT Header dù kích thước của DOS Header hoặc DOS Stub thay đổi.</w:t>
      </w:r>
    </w:p>
    <w:p w14:paraId="51FF383E" w14:textId="1D6CAAD3" w:rsidR="00F8204D" w:rsidRPr="00766ACC" w:rsidRDefault="00F8204D" w:rsidP="00825E82">
      <w:pPr>
        <w:pStyle w:val="ListParagraph"/>
        <w:numPr>
          <w:ilvl w:val="0"/>
          <w:numId w:val="2"/>
        </w:numPr>
        <w:rPr>
          <w:b/>
          <w:bCs/>
        </w:rPr>
      </w:pPr>
      <w:r w:rsidRPr="00766ACC">
        <w:rPr>
          <w:b/>
          <w:bCs/>
        </w:rPr>
        <w:t>Section Table</w:t>
      </w:r>
    </w:p>
    <w:p w14:paraId="3802C979" w14:textId="6F02CC40" w:rsidR="00F8204D" w:rsidRDefault="00F8204D" w:rsidP="00F8204D">
      <w:r w:rsidRPr="00766ACC">
        <w:t>Section Table là một phần quan trọng của tệp PE, nằm ngay sau Optional Header trong cấu trúc của NT Header. Section Table là một mảng các mục, mỗi mục tương ứng với một Section Header. Mỗi Section Header cung cấp thông tin chi tiết về một phần (section) trong tệp PE, chẳng hạn như vị trí, kích thước, và các thuộc tính của phần đó.</w:t>
      </w:r>
    </w:p>
    <w:p w14:paraId="786A80F2" w14:textId="03C36928" w:rsidR="00766ACC" w:rsidRPr="00386E65" w:rsidRDefault="00780798" w:rsidP="00825E82">
      <w:pPr>
        <w:pStyle w:val="ListParagraph"/>
        <w:numPr>
          <w:ilvl w:val="0"/>
          <w:numId w:val="5"/>
        </w:numPr>
        <w:rPr>
          <w:i/>
          <w:iCs/>
        </w:rPr>
      </w:pPr>
      <w:r w:rsidRPr="00386E65">
        <w:rPr>
          <w:i/>
          <w:iCs/>
        </w:rPr>
        <w:t xml:space="preserve">Vai trò của Section </w:t>
      </w:r>
      <w:r w:rsidR="00C6161E">
        <w:rPr>
          <w:i/>
          <w:iCs/>
        </w:rPr>
        <w:t>Header</w:t>
      </w:r>
    </w:p>
    <w:p w14:paraId="7DAB54A0" w14:textId="3DAF1374" w:rsidR="00386E65" w:rsidRPr="00386E65" w:rsidRDefault="00386E65" w:rsidP="00386E65">
      <w:r w:rsidRPr="00386E65">
        <w:lastRenderedPageBreak/>
        <w:t xml:space="preserve">Section </w:t>
      </w:r>
      <w:r w:rsidR="00C6161E">
        <w:t>Header</w:t>
      </w:r>
      <w:r w:rsidRPr="00386E65">
        <w:t xml:space="preserve"> đóng vai trò quan trọng trong việc quản lý các phần (sections) của tệp PE. Tệp PE được chia thành nhiều phần khác nhau như mã thực thi, dữ liệu tĩnh, tài nguyên, và thông tin gỡ lỗi. Section </w:t>
      </w:r>
      <w:r w:rsidR="00C6161E">
        <w:t>Header</w:t>
      </w:r>
      <w:r w:rsidRPr="00386E65">
        <w:t xml:space="preserve"> cung cấp thông tin chi tiết về từng phần này, giúp hệ điều hành ánh xạ chúng vào bộ nhớ và sử dụng đúng cách. Nhờ đó, các thành phần của tệp PE được tổ chức và vận hành hiệu quả.</w:t>
      </w:r>
    </w:p>
    <w:p w14:paraId="30DA872C" w14:textId="1C168FCF" w:rsidR="00386E65" w:rsidRPr="00386E65" w:rsidRDefault="00386E65" w:rsidP="00386E65">
      <w:r w:rsidRPr="00386E65">
        <w:t xml:space="preserve">Ngoài ra, Section </w:t>
      </w:r>
      <w:r w:rsidR="00C6161E">
        <w:t>H</w:t>
      </w:r>
      <w:r w:rsidR="00C92816">
        <w:t>eader</w:t>
      </w:r>
      <w:r w:rsidRPr="00386E65">
        <w:t xml:space="preserve"> còn hỗ trợ hệ điều hành xác định các thuộc tính của từng phần. Mỗi mục trong Section </w:t>
      </w:r>
      <w:r w:rsidR="00C92816">
        <w:t>Header</w:t>
      </w:r>
      <w:r w:rsidRPr="00386E65">
        <w:t xml:space="preserve"> mô tả đặc điểm của một phần cụ thể, chẳng hạn như phần đó có thể thực thi, chỉ đọc, hay có thể ghi được. Điều này cho phép hệ điều hành áp dụng các quyền truy cập thích hợp, đảm bảo rằng tệp PE hoạt động một cách an toàn và chính xác.</w:t>
      </w:r>
    </w:p>
    <w:p w14:paraId="5C799F62" w14:textId="731903B5" w:rsidR="00780798" w:rsidRPr="003C164C" w:rsidRDefault="00351762" w:rsidP="00825E82">
      <w:pPr>
        <w:pStyle w:val="ListParagraph"/>
        <w:numPr>
          <w:ilvl w:val="0"/>
          <w:numId w:val="5"/>
        </w:numPr>
        <w:rPr>
          <w:i/>
          <w:iCs/>
        </w:rPr>
      </w:pPr>
      <w:r w:rsidRPr="003C164C">
        <w:rPr>
          <w:i/>
          <w:iCs/>
        </w:rPr>
        <w:t>Cấu trúc của Section Header</w:t>
      </w:r>
    </w:p>
    <w:p w14:paraId="2779A932" w14:textId="77777777" w:rsidR="003C164C" w:rsidRPr="003C164C" w:rsidRDefault="003C164C" w:rsidP="003C164C">
      <w:r w:rsidRPr="003C164C">
        <w:t>Mỗi Section Header trong Section Table chứa các trường dữ liệu quan trọng, bao gồm:</w:t>
      </w:r>
    </w:p>
    <w:p w14:paraId="015C9CDD" w14:textId="77777777" w:rsidR="003C164C" w:rsidRPr="003C164C" w:rsidRDefault="003C164C" w:rsidP="00825E82">
      <w:pPr>
        <w:pStyle w:val="ListParagraph"/>
        <w:numPr>
          <w:ilvl w:val="0"/>
          <w:numId w:val="6"/>
        </w:numPr>
      </w:pPr>
      <w:r w:rsidRPr="003C164C">
        <w:t>Name (8 byte): Tên của phần, thường được đặt ngắn gọn như .text, .data, hoặc .rdata.</w:t>
      </w:r>
    </w:p>
    <w:p w14:paraId="58FA7884" w14:textId="77777777" w:rsidR="003C164C" w:rsidRPr="003C164C" w:rsidRDefault="003C164C" w:rsidP="00825E82">
      <w:pPr>
        <w:pStyle w:val="ListParagraph"/>
        <w:numPr>
          <w:ilvl w:val="0"/>
          <w:numId w:val="6"/>
        </w:numPr>
      </w:pPr>
      <w:r w:rsidRPr="003C164C">
        <w:t>VirtualSize (4 byte): Kích thước thực sự của phần khi được nạp vào bộ nhớ.</w:t>
      </w:r>
    </w:p>
    <w:p w14:paraId="1BEE3C91" w14:textId="77777777" w:rsidR="003C164C" w:rsidRPr="003C164C" w:rsidRDefault="003C164C" w:rsidP="00825E82">
      <w:pPr>
        <w:pStyle w:val="ListParagraph"/>
        <w:numPr>
          <w:ilvl w:val="0"/>
          <w:numId w:val="6"/>
        </w:numPr>
      </w:pPr>
      <w:r w:rsidRPr="003C164C">
        <w:t>VirtualAddress (4 byte): Địa chỉ tương đối của phần trong không gian địa chỉ ảo.</w:t>
      </w:r>
    </w:p>
    <w:p w14:paraId="1D965919" w14:textId="77777777" w:rsidR="003C164C" w:rsidRPr="003C164C" w:rsidRDefault="003C164C" w:rsidP="00825E82">
      <w:pPr>
        <w:pStyle w:val="ListParagraph"/>
        <w:numPr>
          <w:ilvl w:val="0"/>
          <w:numId w:val="6"/>
        </w:numPr>
      </w:pPr>
      <w:r w:rsidRPr="003C164C">
        <w:t>SizeOfRawData (4 byte): Kích thước của phần trong tệp PE.</w:t>
      </w:r>
    </w:p>
    <w:p w14:paraId="2BE4E66E" w14:textId="77777777" w:rsidR="003C164C" w:rsidRPr="003C164C" w:rsidRDefault="003C164C" w:rsidP="00825E82">
      <w:pPr>
        <w:pStyle w:val="ListParagraph"/>
        <w:numPr>
          <w:ilvl w:val="0"/>
          <w:numId w:val="6"/>
        </w:numPr>
      </w:pPr>
      <w:r w:rsidRPr="003C164C">
        <w:t>PointerToRawData (4 byte): Offset (độ dời) từ đầu tệp đến dữ liệu thực tế của phần này.</w:t>
      </w:r>
    </w:p>
    <w:p w14:paraId="5D1EAE9D" w14:textId="055008DF" w:rsidR="00866C54" w:rsidRPr="003C164C" w:rsidRDefault="003C164C" w:rsidP="00825E82">
      <w:pPr>
        <w:pStyle w:val="ListParagraph"/>
        <w:numPr>
          <w:ilvl w:val="0"/>
          <w:numId w:val="6"/>
        </w:numPr>
      </w:pPr>
      <w:r w:rsidRPr="003C164C">
        <w:t>Characteristics (4 byte): Thuộc tính của phần, chẳng hạn như có thể thực thi, chỉ đọc, hoặc ghi được.</w:t>
      </w:r>
    </w:p>
    <w:p w14:paraId="7E815A9C" w14:textId="60DC5872" w:rsidR="00351762" w:rsidRPr="00866C54" w:rsidRDefault="00866C54" w:rsidP="00825E82">
      <w:pPr>
        <w:pStyle w:val="ListParagraph"/>
        <w:numPr>
          <w:ilvl w:val="0"/>
          <w:numId w:val="5"/>
        </w:numPr>
        <w:rPr>
          <w:i/>
          <w:iCs/>
        </w:rPr>
      </w:pPr>
      <w:r w:rsidRPr="00866C54">
        <w:rPr>
          <w:i/>
          <w:iCs/>
        </w:rPr>
        <w:t>Các thành phần phổ biến trong Section Header</w:t>
      </w:r>
    </w:p>
    <w:p w14:paraId="6B6066CC" w14:textId="77777777" w:rsidR="00866C54" w:rsidRPr="00866C54" w:rsidRDefault="00866C54" w:rsidP="00866C54">
      <w:r w:rsidRPr="00866C54">
        <w:t>Dưới đây là một số phần thường thấy trong tệp PE và vai trò của chúng:</w:t>
      </w:r>
    </w:p>
    <w:p w14:paraId="6C547D9E" w14:textId="0AE6FD4F" w:rsidR="00866C54" w:rsidRPr="00866C54" w:rsidRDefault="00866C54" w:rsidP="00825E82">
      <w:pPr>
        <w:pStyle w:val="ListParagraph"/>
        <w:numPr>
          <w:ilvl w:val="0"/>
          <w:numId w:val="7"/>
        </w:numPr>
      </w:pPr>
      <w:r w:rsidRPr="00866C54">
        <w:t>.text</w:t>
      </w:r>
      <w:r>
        <w:t xml:space="preserve">: </w:t>
      </w:r>
      <w:r w:rsidRPr="00866C54">
        <w:t>Chứa mã thực thi của chương trình. Đây là phần chính mà CPU sẽ thực thi.</w:t>
      </w:r>
    </w:p>
    <w:p w14:paraId="00640A9E" w14:textId="70C7EC3A" w:rsidR="00866C54" w:rsidRPr="00866C54" w:rsidRDefault="00866C54" w:rsidP="00825E82">
      <w:pPr>
        <w:pStyle w:val="ListParagraph"/>
        <w:numPr>
          <w:ilvl w:val="0"/>
          <w:numId w:val="7"/>
        </w:numPr>
      </w:pPr>
      <w:r w:rsidRPr="00866C54">
        <w:t>.data:</w:t>
      </w:r>
      <w:r>
        <w:t xml:space="preserve"> </w:t>
      </w:r>
      <w:r w:rsidRPr="00866C54">
        <w:t>Chứa dữ liệu toàn cục, có thể được thay đổi trong quá trình chạy chương trình.</w:t>
      </w:r>
    </w:p>
    <w:p w14:paraId="18F7F863" w14:textId="622E424C" w:rsidR="00866C54" w:rsidRPr="00866C54" w:rsidRDefault="00866C54" w:rsidP="00825E82">
      <w:pPr>
        <w:pStyle w:val="ListParagraph"/>
        <w:numPr>
          <w:ilvl w:val="0"/>
          <w:numId w:val="7"/>
        </w:numPr>
      </w:pPr>
      <w:r w:rsidRPr="00866C54">
        <w:t>.rdata:</w:t>
      </w:r>
      <w:r>
        <w:t xml:space="preserve"> </w:t>
      </w:r>
      <w:r w:rsidRPr="00866C54">
        <w:t>Chứa dữ liệu chỉ đọc, chẳng hạn như chuỗi văn bản hằng số.</w:t>
      </w:r>
    </w:p>
    <w:p w14:paraId="7C00AF27" w14:textId="0C052EE7" w:rsidR="00866C54" w:rsidRPr="00866C54" w:rsidRDefault="00866C54" w:rsidP="00825E82">
      <w:pPr>
        <w:pStyle w:val="ListParagraph"/>
        <w:numPr>
          <w:ilvl w:val="0"/>
          <w:numId w:val="7"/>
        </w:numPr>
      </w:pPr>
      <w:r w:rsidRPr="00866C54">
        <w:t>.rsrc:</w:t>
      </w:r>
      <w:r>
        <w:t xml:space="preserve"> </w:t>
      </w:r>
      <w:r w:rsidRPr="00866C54">
        <w:t>Chứa tài nguyên của chương trình, chẳng hạn như biểu tượng, hộp thoại, hoặc tệp nhúng.</w:t>
      </w:r>
    </w:p>
    <w:p w14:paraId="414C546C" w14:textId="176A9315" w:rsidR="00866C54" w:rsidRPr="00866C54" w:rsidRDefault="00866C54" w:rsidP="00825E82">
      <w:pPr>
        <w:pStyle w:val="ListParagraph"/>
        <w:numPr>
          <w:ilvl w:val="0"/>
          <w:numId w:val="7"/>
        </w:numPr>
      </w:pPr>
      <w:r w:rsidRPr="00866C54">
        <w:lastRenderedPageBreak/>
        <w:t>.reloc:</w:t>
      </w:r>
      <w:r>
        <w:t xml:space="preserve"> </w:t>
      </w:r>
      <w:r w:rsidRPr="00866C54">
        <w:t>Chứa thông tin về các mục cần được sửa đổi nếu tệp PE được nạp vào một địa chỉ khác với địa chỉ mặc định.</w:t>
      </w:r>
    </w:p>
    <w:p w14:paraId="0C06F316" w14:textId="0C021C75" w:rsidR="00766C02" w:rsidRPr="00766C02" w:rsidRDefault="00766C02" w:rsidP="00825E82">
      <w:pPr>
        <w:pStyle w:val="ListParagraph"/>
        <w:numPr>
          <w:ilvl w:val="0"/>
          <w:numId w:val="5"/>
        </w:numPr>
        <w:rPr>
          <w:i/>
          <w:iCs/>
        </w:rPr>
      </w:pPr>
      <w:r w:rsidRPr="00766C02">
        <w:rPr>
          <w:i/>
          <w:iCs/>
        </w:rPr>
        <w:t xml:space="preserve">Cách hoạt động của Section </w:t>
      </w:r>
      <w:r w:rsidR="00C92816">
        <w:rPr>
          <w:i/>
          <w:iCs/>
        </w:rPr>
        <w:t>Table</w:t>
      </w:r>
    </w:p>
    <w:p w14:paraId="01A843B3" w14:textId="73A401E4" w:rsidR="00766C02" w:rsidRPr="00766C02" w:rsidRDefault="00766C02" w:rsidP="00766C02">
      <w:r w:rsidRPr="00766C02">
        <w:t>Khi hệ điều hành nạp tệp PE vào bộ nhớ, nó sẽ bắt đầu bằng việc đọc Section Table để hiểu cách thức phân chia tệp thành các phần khác nhau. Section Table cung cấp thông tin về từng phần của tệp, bao gồm vị trí, kích thước và các đặc tính của các phần như mã thực thi, dữ liệu, tài nguyên,</w:t>
      </w:r>
      <w:r w:rsidR="00C92816">
        <w:t xml:space="preserve"> ..</w:t>
      </w:r>
      <w:r w:rsidRPr="00766C02">
        <w:t>. Dựa trên thông tin này, hệ điều hành sẽ ánh xạ các phần của tệp vào bộ nhớ với các địa chỉ tương ứng, giúp chương trình có thể sử dụng tài nguyên và dữ liệu đúng cách khi thực thi.</w:t>
      </w:r>
    </w:p>
    <w:p w14:paraId="2F39E00D" w14:textId="77777777" w:rsidR="00766C02" w:rsidRPr="00766C02" w:rsidRDefault="00766C02" w:rsidP="00766C02">
      <w:r w:rsidRPr="00766C02">
        <w:t>Sau khi ánh xạ các phần của tệp vào bộ nhớ, hệ điều hành tiếp tục xử lý các quyền truy cập đối với từng phần dựa trên các thuộc tính được mô tả trong Section Header. Các thuộc tính này có thể xác định liệu phần đó có thể chỉ đọc, ghi hoặc thực thi được. Hệ điều hành sẽ áp dụng các quyền truy cập này để bảo vệ bộ nhớ và đảm bảo rằng chỉ những phần cần thiết mới có thể bị thay đổi hoặc thực thi, giúp duy trì tính an toàn và hiệu quả của chương trình.</w:t>
      </w:r>
    </w:p>
    <w:p w14:paraId="5A552B23" w14:textId="61DF6D03" w:rsidR="00766C02" w:rsidRDefault="00766C02" w:rsidP="00766C02">
      <w:r w:rsidRPr="00766C02">
        <w:t>Ngoài ra, các phần như .rsrc, chứa tài nguyên của chương trình, sẽ được hệ điều hành xử lý đặc biệt để quản lý các tài nguyên như biểu tượng, chuỗi văn bản hay giao diện người dùng. Hệ điều hành sử dụng thông tin từ Section Table để truy xuất và cung cấp các tài nguyên này cho chương trình khi cần, đảm bảo rằng các tài nguyên được sử dụng đúng lúc và không bị trùng lặp hoặc sai sót.</w:t>
      </w:r>
      <w:r w:rsidR="00BE1881">
        <w:t xml:space="preserve"> </w:t>
      </w:r>
    </w:p>
    <w:p w14:paraId="0B547D8B" w14:textId="5E61E6B9" w:rsidR="00BE1881" w:rsidRPr="007613A8" w:rsidRDefault="00BE1881" w:rsidP="00825E82">
      <w:pPr>
        <w:pStyle w:val="ListParagraph"/>
        <w:numPr>
          <w:ilvl w:val="0"/>
          <w:numId w:val="2"/>
        </w:numPr>
        <w:rPr>
          <w:b/>
          <w:bCs/>
        </w:rPr>
      </w:pPr>
      <w:r w:rsidRPr="007613A8">
        <w:rPr>
          <w:b/>
          <w:bCs/>
        </w:rPr>
        <w:t>Section</w:t>
      </w:r>
    </w:p>
    <w:p w14:paraId="7BD08971" w14:textId="6CCFE7A6" w:rsidR="00BE1881" w:rsidRDefault="005E306D" w:rsidP="00BE1881">
      <w:r>
        <w:t>Và cuối cùng, t</w:t>
      </w:r>
      <w:r w:rsidRPr="005E306D">
        <w:t xml:space="preserve">rong </w:t>
      </w:r>
      <w:r>
        <w:t xml:space="preserve">file </w:t>
      </w:r>
      <w:r w:rsidRPr="005E306D">
        <w:t>PE, Section là một phần cơ bản và quan trọng chứa các dữ liệu thực thi hoặc các tài nguyên cần thiết để chương trình hoạt động. Mỗi phần trong tệp PE có mục đích riêng biệt, từ mã thực thi, dữ liệu chương trình cho đến tài nguyên và thông tin gỡ lỗi. Các phần này được quản lý bởi hệ điều hành thông qua Section Table, nơi lưu trữ các thông tin mô tả về từng phần.</w:t>
      </w:r>
    </w:p>
    <w:p w14:paraId="6DA9FE2F" w14:textId="7CA76C58" w:rsidR="007613A8" w:rsidRPr="007613A8" w:rsidRDefault="007613A8" w:rsidP="00825E82">
      <w:pPr>
        <w:pStyle w:val="ListParagraph"/>
        <w:numPr>
          <w:ilvl w:val="0"/>
          <w:numId w:val="9"/>
        </w:numPr>
        <w:rPr>
          <w:i/>
          <w:iCs/>
        </w:rPr>
      </w:pPr>
      <w:r w:rsidRPr="007613A8">
        <w:rPr>
          <w:i/>
          <w:iCs/>
        </w:rPr>
        <w:t>Các loại Section phổ biến trong tệp PE</w:t>
      </w:r>
    </w:p>
    <w:p w14:paraId="2D8947FD" w14:textId="46B47A86" w:rsidR="007613A8" w:rsidRPr="007613A8" w:rsidRDefault="007613A8" w:rsidP="00825E82">
      <w:pPr>
        <w:pStyle w:val="ListParagraph"/>
        <w:numPr>
          <w:ilvl w:val="0"/>
          <w:numId w:val="8"/>
        </w:numPr>
      </w:pPr>
      <w:r w:rsidRPr="007613A8">
        <w:rPr>
          <w:b/>
          <w:bCs/>
        </w:rPr>
        <w:lastRenderedPageBreak/>
        <w:t>.text</w:t>
      </w:r>
      <w:r w:rsidRPr="007613A8">
        <w:br/>
        <w:t xml:space="preserve">Đây là phần chứa mã thực thi của chương trình. Khi tệp PE được nạp vào bộ nhớ, phần này sẽ được ánh xạ vào vùng bộ nhớ có thể thực thi. </w:t>
      </w:r>
      <w:r w:rsidR="004F61A0">
        <w:t>“</w:t>
      </w:r>
      <w:r w:rsidRPr="007613A8">
        <w:t>.text</w:t>
      </w:r>
      <w:r w:rsidR="004F61A0">
        <w:t>” sẽ</w:t>
      </w:r>
      <w:r w:rsidRPr="007613A8">
        <w:t xml:space="preserve"> chứa các chỉ thị mà CPU sẽ thực hiện khi chương trình chạy.</w:t>
      </w:r>
    </w:p>
    <w:p w14:paraId="069B7294" w14:textId="200BDF46" w:rsidR="007613A8" w:rsidRPr="007613A8" w:rsidRDefault="007613A8" w:rsidP="00825E82">
      <w:pPr>
        <w:pStyle w:val="ListParagraph"/>
        <w:numPr>
          <w:ilvl w:val="0"/>
          <w:numId w:val="8"/>
        </w:numPr>
      </w:pPr>
      <w:r w:rsidRPr="007613A8">
        <w:rPr>
          <w:b/>
          <w:bCs/>
        </w:rPr>
        <w:t>.data</w:t>
      </w:r>
      <w:r w:rsidRPr="007613A8">
        <w:br/>
        <w:t xml:space="preserve">Phần này chứa dữ liệu toàn cục mà chương trình sử dụng và có thể thay đổi trong suốt quá trình thực thi. Các biến toàn cục, dữ liệu cần lưu trữ tạm thời trong khi chương trình đang chạy thường được lưu trữ trong phần </w:t>
      </w:r>
      <w:r w:rsidR="004F61A0">
        <w:t>“</w:t>
      </w:r>
      <w:r w:rsidRPr="007613A8">
        <w:t>.data</w:t>
      </w:r>
      <w:r w:rsidR="004F61A0">
        <w:t>”</w:t>
      </w:r>
      <w:r w:rsidRPr="007613A8">
        <w:t>.</w:t>
      </w:r>
    </w:p>
    <w:p w14:paraId="14875E0D" w14:textId="73378887" w:rsidR="007613A8" w:rsidRPr="007613A8" w:rsidRDefault="007613A8" w:rsidP="00825E82">
      <w:pPr>
        <w:pStyle w:val="ListParagraph"/>
        <w:numPr>
          <w:ilvl w:val="0"/>
          <w:numId w:val="8"/>
        </w:numPr>
      </w:pPr>
      <w:r w:rsidRPr="007613A8">
        <w:rPr>
          <w:b/>
          <w:bCs/>
        </w:rPr>
        <w:t>.rdata</w:t>
      </w:r>
      <w:r w:rsidRPr="007613A8">
        <w:br/>
      </w:r>
      <w:r w:rsidR="004F61A0">
        <w:t>“</w:t>
      </w:r>
      <w:r w:rsidRPr="007613A8">
        <w:t>.rdata</w:t>
      </w:r>
      <w:r w:rsidR="004F61A0">
        <w:t>”</w:t>
      </w:r>
      <w:r w:rsidRPr="007613A8">
        <w:t xml:space="preserve"> chứa các dữ liệu chỉ đọc, chẳng hạn như chuỗi văn bản hằng số hoặc thông tin cấu hình mà chương trình không cần thay đổi trong suốt quá trình thực thi.</w:t>
      </w:r>
    </w:p>
    <w:p w14:paraId="282FDABC" w14:textId="4F97AF28" w:rsidR="007613A8" w:rsidRPr="007613A8" w:rsidRDefault="007613A8" w:rsidP="00825E82">
      <w:pPr>
        <w:pStyle w:val="ListParagraph"/>
        <w:numPr>
          <w:ilvl w:val="0"/>
          <w:numId w:val="8"/>
        </w:numPr>
      </w:pPr>
      <w:r w:rsidRPr="007613A8">
        <w:rPr>
          <w:b/>
          <w:bCs/>
        </w:rPr>
        <w:t>.rsrc</w:t>
      </w:r>
      <w:r w:rsidRPr="007613A8">
        <w:br/>
        <w:t xml:space="preserve">Đây là phần chứa các tài nguyên mà chương trình cần, chẳng hạn như biểu tượng, đồ họa, văn bản giao diện người dùng, hoặc các tệp nhúng khác. </w:t>
      </w:r>
      <w:r w:rsidR="00F55B55">
        <w:t>“</w:t>
      </w:r>
      <w:r w:rsidRPr="007613A8">
        <w:t>.rsrc</w:t>
      </w:r>
      <w:r w:rsidR="00F55B55">
        <w:t>”</w:t>
      </w:r>
      <w:r w:rsidRPr="007613A8">
        <w:t xml:space="preserve"> giúp chương trình truy xuất và sử dụng các tài nguyên này khi cần thiết.</w:t>
      </w:r>
    </w:p>
    <w:p w14:paraId="4EE7391C" w14:textId="49B6170C" w:rsidR="007613A8" w:rsidRDefault="007613A8" w:rsidP="00825E82">
      <w:pPr>
        <w:pStyle w:val="ListParagraph"/>
        <w:numPr>
          <w:ilvl w:val="0"/>
          <w:numId w:val="8"/>
        </w:numPr>
      </w:pPr>
      <w:r w:rsidRPr="007613A8">
        <w:rPr>
          <w:b/>
          <w:bCs/>
        </w:rPr>
        <w:t>.reloc</w:t>
      </w:r>
      <w:r w:rsidRPr="007613A8">
        <w:br/>
      </w:r>
      <w:r w:rsidR="00F55B55">
        <w:t>“</w:t>
      </w:r>
      <w:r w:rsidRPr="007613A8">
        <w:t>.reloc</w:t>
      </w:r>
      <w:r w:rsidR="00F55B55">
        <w:t>”</w:t>
      </w:r>
      <w:r w:rsidRPr="007613A8">
        <w:t xml:space="preserve"> chứa thông tin về các địa chỉ cần được điều chỉnh nếu tệp PE được nạp vào một vị trí bộ nhớ không phải là vị trí mặc định</w:t>
      </w:r>
      <w:r w:rsidR="00F55B55">
        <w:t xml:space="preserve">, </w:t>
      </w:r>
      <w:r w:rsidRPr="007613A8">
        <w:t>giúp chương trình hoạt động trên các địa chỉ bộ nhớ khác nhau mà không gặp sự cố.</w:t>
      </w:r>
    </w:p>
    <w:p w14:paraId="010A86FE" w14:textId="588C5937" w:rsidR="00024FE2" w:rsidRPr="00EF346D" w:rsidRDefault="00024FE2" w:rsidP="00825E82">
      <w:pPr>
        <w:pStyle w:val="ListParagraph"/>
        <w:numPr>
          <w:ilvl w:val="0"/>
          <w:numId w:val="9"/>
        </w:numPr>
        <w:rPr>
          <w:i/>
          <w:iCs/>
        </w:rPr>
      </w:pPr>
      <w:r w:rsidRPr="00EF346D">
        <w:rPr>
          <w:i/>
          <w:iCs/>
        </w:rPr>
        <w:t>Cấu trúc</w:t>
      </w:r>
      <w:r w:rsidR="00EF346D" w:rsidRPr="00EF346D">
        <w:rPr>
          <w:i/>
          <w:iCs/>
        </w:rPr>
        <w:t xml:space="preserve"> Section</w:t>
      </w:r>
    </w:p>
    <w:p w14:paraId="26932F68" w14:textId="77777777" w:rsidR="00024FE2" w:rsidRPr="00024FE2" w:rsidRDefault="00024FE2" w:rsidP="00EF346D">
      <w:r w:rsidRPr="00024FE2">
        <w:t>Mỗi section trong tệp PE được mô tả bởi một Section Header trong Section Table. Mỗi Section Header cung cấp các thông tin quan trọng về phần đó, bao gồm:</w:t>
      </w:r>
    </w:p>
    <w:p w14:paraId="778E60E6" w14:textId="77777777" w:rsidR="00024FE2" w:rsidRPr="00EF346D" w:rsidRDefault="00024FE2" w:rsidP="00825E82">
      <w:pPr>
        <w:pStyle w:val="ListParagraph"/>
        <w:numPr>
          <w:ilvl w:val="0"/>
          <w:numId w:val="10"/>
        </w:numPr>
      </w:pPr>
      <w:r w:rsidRPr="00EF346D">
        <w:t>Tên phần (Name): Một chuỗi ký tự (thường là 8 byte) dùng để xác định phần, ví dụ như .text, .data.</w:t>
      </w:r>
    </w:p>
    <w:p w14:paraId="2C2859A2" w14:textId="77777777" w:rsidR="00024FE2" w:rsidRPr="00EF346D" w:rsidRDefault="00024FE2" w:rsidP="00825E82">
      <w:pPr>
        <w:pStyle w:val="ListParagraph"/>
        <w:numPr>
          <w:ilvl w:val="0"/>
          <w:numId w:val="10"/>
        </w:numPr>
      </w:pPr>
      <w:r w:rsidRPr="00EF346D">
        <w:t>Kích thước của phần trong bộ nhớ ảo (VirtualSize): Kích thước thực tế của phần khi nó được nạp vào bộ nhớ ảo.</w:t>
      </w:r>
    </w:p>
    <w:p w14:paraId="23035BEB" w14:textId="77777777" w:rsidR="00024FE2" w:rsidRPr="00EF346D" w:rsidRDefault="00024FE2" w:rsidP="00825E82">
      <w:pPr>
        <w:pStyle w:val="ListParagraph"/>
        <w:numPr>
          <w:ilvl w:val="0"/>
          <w:numId w:val="10"/>
        </w:numPr>
      </w:pPr>
      <w:r w:rsidRPr="00EF346D">
        <w:t>Địa chỉ bộ nhớ ảo (VirtualAddress): Địa chỉ nơi phần này sẽ được nạp vào bộ nhớ.</w:t>
      </w:r>
    </w:p>
    <w:p w14:paraId="52EA0576" w14:textId="77777777" w:rsidR="00024FE2" w:rsidRPr="00EF346D" w:rsidRDefault="00024FE2" w:rsidP="00825E82">
      <w:pPr>
        <w:pStyle w:val="ListParagraph"/>
        <w:numPr>
          <w:ilvl w:val="0"/>
          <w:numId w:val="10"/>
        </w:numPr>
      </w:pPr>
      <w:r w:rsidRPr="00EF346D">
        <w:lastRenderedPageBreak/>
        <w:t>Kích thước phần trong tệp (SizeOfRawData): Kích thước của phần khi lưu trữ trong tệp PE, trước khi được nạp vào bộ nhớ.</w:t>
      </w:r>
    </w:p>
    <w:p w14:paraId="76E05775" w14:textId="77777777" w:rsidR="00024FE2" w:rsidRPr="00EF346D" w:rsidRDefault="00024FE2" w:rsidP="00825E82">
      <w:pPr>
        <w:pStyle w:val="ListParagraph"/>
        <w:numPr>
          <w:ilvl w:val="0"/>
          <w:numId w:val="10"/>
        </w:numPr>
      </w:pPr>
      <w:r w:rsidRPr="00EF346D">
        <w:t>Offset tới dữ liệu thực tế trong tệp (PointerToRawData): Độ dời từ đầu tệp đến vị trí chứa dữ liệu thực tế của phần này trong tệp.</w:t>
      </w:r>
    </w:p>
    <w:p w14:paraId="17880A4F" w14:textId="77777777" w:rsidR="00024FE2" w:rsidRPr="00EF346D" w:rsidRDefault="00024FE2" w:rsidP="00825E82">
      <w:pPr>
        <w:pStyle w:val="ListParagraph"/>
        <w:numPr>
          <w:ilvl w:val="0"/>
          <w:numId w:val="10"/>
        </w:numPr>
      </w:pPr>
      <w:r w:rsidRPr="00EF346D">
        <w:t>Thuộc tính phần (Characteristics): Các đặc điểm của phần, ví dụ như có thể thực thi, chỉ đọc, hay có thể ghi được.</w:t>
      </w:r>
    </w:p>
    <w:p w14:paraId="587D7EED" w14:textId="37DE5399" w:rsidR="005E306D" w:rsidRPr="0006268F" w:rsidRDefault="0006268F" w:rsidP="00825E82">
      <w:pPr>
        <w:pStyle w:val="ListParagraph"/>
        <w:numPr>
          <w:ilvl w:val="0"/>
          <w:numId w:val="9"/>
        </w:numPr>
        <w:rPr>
          <w:i/>
          <w:iCs/>
        </w:rPr>
      </w:pPr>
      <w:r w:rsidRPr="0006268F">
        <w:rPr>
          <w:i/>
          <w:iCs/>
        </w:rPr>
        <w:t>Vai trò của Section</w:t>
      </w:r>
    </w:p>
    <w:p w14:paraId="40E16DF9" w14:textId="7FE360DA" w:rsidR="0006268F" w:rsidRPr="002D1DEA" w:rsidRDefault="0006268F" w:rsidP="00825E82">
      <w:pPr>
        <w:pStyle w:val="ListParagraph"/>
        <w:numPr>
          <w:ilvl w:val="0"/>
          <w:numId w:val="11"/>
        </w:numPr>
      </w:pPr>
      <w:r w:rsidRPr="002D1DEA">
        <w:t xml:space="preserve">Chứa mã thực thi: Phần </w:t>
      </w:r>
      <w:r w:rsidR="001D425B">
        <w:t>“</w:t>
      </w:r>
      <w:r w:rsidRPr="002D1DEA">
        <w:t>.text</w:t>
      </w:r>
      <w:r w:rsidR="001D425B">
        <w:t>”</w:t>
      </w:r>
      <w:r w:rsidRPr="002D1DEA">
        <w:t xml:space="preserve"> chứa mã máy mà hệ điều hành sẽ thực thi khi chương trình được khởi động.</w:t>
      </w:r>
    </w:p>
    <w:p w14:paraId="2344D222" w14:textId="77777777" w:rsidR="0006268F" w:rsidRPr="002D1DEA" w:rsidRDefault="0006268F" w:rsidP="00825E82">
      <w:pPr>
        <w:pStyle w:val="ListParagraph"/>
        <w:numPr>
          <w:ilvl w:val="0"/>
          <w:numId w:val="11"/>
        </w:numPr>
      </w:pPr>
      <w:r w:rsidRPr="002D1DEA">
        <w:t>Chứa dữ liệu và tài nguyên: Các phần như .data và .rsrc lưu trữ dữ liệu toàn cục và tài nguyên cần thiết cho chương trình, giúp chương trình dễ dàng truy xuất và sử dụng tài nguyên trong quá trình thực thi.</w:t>
      </w:r>
    </w:p>
    <w:p w14:paraId="223E32AD" w14:textId="71AA00E3" w:rsidR="0006268F" w:rsidRPr="002D1DEA" w:rsidRDefault="0006268F" w:rsidP="00825E82">
      <w:pPr>
        <w:pStyle w:val="ListParagraph"/>
        <w:numPr>
          <w:ilvl w:val="0"/>
          <w:numId w:val="11"/>
        </w:numPr>
      </w:pPr>
      <w:r w:rsidRPr="002D1DEA">
        <w:t xml:space="preserve">Tăng tính mở rộng: Các phần như </w:t>
      </w:r>
      <w:r w:rsidR="001D425B">
        <w:t>“</w:t>
      </w:r>
      <w:r w:rsidRPr="002D1DEA">
        <w:t>.reloc</w:t>
      </w:r>
      <w:r w:rsidR="001D425B">
        <w:t>”</w:t>
      </w:r>
      <w:r w:rsidRPr="002D1DEA">
        <w:t xml:space="preserve"> và </w:t>
      </w:r>
      <w:r w:rsidR="001D425B">
        <w:t>“</w:t>
      </w:r>
      <w:r w:rsidRPr="002D1DEA">
        <w:t>.rsrc</w:t>
      </w:r>
      <w:r w:rsidR="001D425B">
        <w:t>”</w:t>
      </w:r>
      <w:r w:rsidRPr="002D1DEA">
        <w:t xml:space="preserve"> giúp chương trình có thể hoạt động linh hoạt hơn trong các môi trường khác nhau, ví dụ, khi được nạp vào các địa chỉ bộ nhớ khác nhau.</w:t>
      </w:r>
    </w:p>
    <w:p w14:paraId="35D56763" w14:textId="692191F8" w:rsidR="0006268F" w:rsidRPr="00766C02" w:rsidRDefault="0006268F" w:rsidP="00825E82">
      <w:pPr>
        <w:pStyle w:val="ListParagraph"/>
        <w:numPr>
          <w:ilvl w:val="0"/>
          <w:numId w:val="11"/>
        </w:numPr>
      </w:pPr>
      <w:r w:rsidRPr="002D1DEA">
        <w:t>Quản lý bộ nhớ: Các thuộc tính trong các Section Header giúp hệ điều hành quyết định quyền truy cập của từng phần, từ đó tăng tính bảo mật và hiệu quả trong việc quản lý bộ nhớ.</w:t>
      </w:r>
    </w:p>
    <w:p w14:paraId="6026262A" w14:textId="038FB323" w:rsidR="003D171C" w:rsidRDefault="00392608" w:rsidP="00B73081">
      <w:pPr>
        <w:pStyle w:val="Heading2"/>
      </w:pPr>
      <w:bookmarkStart w:id="21" w:name="_Toc187817054"/>
      <w:r>
        <w:t>Trình đóng gói</w:t>
      </w:r>
      <w:bookmarkEnd w:id="21"/>
    </w:p>
    <w:p w14:paraId="2B2CA4B9" w14:textId="4464718D" w:rsidR="00392608" w:rsidRDefault="00392608" w:rsidP="00392608">
      <w:pPr>
        <w:pStyle w:val="Heading3"/>
      </w:pPr>
      <w:bookmarkStart w:id="22" w:name="_Toc187817055"/>
      <w:r>
        <w:t>Trình đóng gói (Packer) là gì?</w:t>
      </w:r>
      <w:bookmarkEnd w:id="22"/>
    </w:p>
    <w:p w14:paraId="1C9F7DE1" w14:textId="77777777" w:rsidR="0054677D" w:rsidRPr="0054677D" w:rsidRDefault="0054677D" w:rsidP="0054677D">
      <w:r w:rsidRPr="0054677D">
        <w:t>Trình đóng gói (Packer) thường được hiểu là các công cụ nén tệp có khả năng giải nén tự động khi tệp được thực thi, đặc biệt là trong môi trường runtime (runtime packer). Cụ thể, Packer sẽ nén tệp thực thi và giải nén nó trong bộ nhớ khi chương trình được khởi chạy. Kỹ thuật này còn được gọi là "nén thực thi" (executable compression), với mục đích làm cho tệp nhỏ hơn, giúp giảm bớt dung lượng bộ nhớ cần thiết khi tải xuống và truyền tải các tệp qua internet. Điều này mang lại lợi ích về mặt giảm kích thước tệp, từ đó tiết kiệm dung lượng ổ đĩa và băng thông mạng, đồng thời tránh yêu cầu người dùng phải giải nén tệp thủ công trước khi chạy chương trình.</w:t>
      </w:r>
    </w:p>
    <w:p w14:paraId="2DACE333" w14:textId="77777777" w:rsidR="0054677D" w:rsidRPr="0054677D" w:rsidRDefault="0054677D" w:rsidP="0054677D">
      <w:r w:rsidRPr="0054677D">
        <w:lastRenderedPageBreak/>
        <w:t>Trước đây, với kích thước tệp lớn và kết nối internet chậm, việc nén tệp thực thi trở nên vô cùng quan trọng, vì nó giúp tiết kiệm không gian lưu trữ và giảm thiểu thời gian tải tệp từ internet. Tuy nhiên, trong thời đại hiện nay, với sự phát triển của công nghệ lưu trữ và tốc độ internet ngày càng nhanh, nhu cầu về việc nén tệp thực thi không còn quan trọng như trước. Kích thước của các tệp dữ liệu đa phương tiện đã lớn hơn rất nhiều, và việc nén tệp không còn mang lại lợi ích lớn như trước đây. Do đó, ngày nay, khi gặp phải các tệp thực thi đã được nén hoặc đóng gói, người ta thường nghi ngờ rằng mục đích sử dụng Packer không còn chỉ để giảm kích thước tệp, mà là để bảo vệ mã nguồn hoặc che giấu phần mềm độc hại.</w:t>
      </w:r>
    </w:p>
    <w:p w14:paraId="5C94F9C9" w14:textId="77777777" w:rsidR="0054677D" w:rsidRPr="0054677D" w:rsidRDefault="0054677D" w:rsidP="0054677D">
      <w:r w:rsidRPr="0054677D">
        <w:t>Hiện nay, Packer chủ yếu được sử dụng với mục đích bảo vệ các chương trình độc hại, giúp chúng dễ dàng vượt qua các công cụ phân tích và phát hiện phần mềm độc hại. Việc sử dụng Packer giúp cho việc dịch ngược mã trở nên khó khăn hơn, làm tăng độ phức tạp khi nghiên cứu và phân tích mã nguồn. Đây là một lợi thế đặc biệt cho các tác giả phần mềm độc hại, khi họ muốn ẩn mã độc (payload) trong tệp thực thi nén, giảm thiểu khả năng bị phát hiện. Các dấu vết liên quan đến mã độc, như kích thước của phần mềm hoặc các manh mối về hành vi của phần mềm độc hại, sẽ trở nên nhỏ hơn và khó bị phát hiện trên máy bị nhiễm.</w:t>
      </w:r>
    </w:p>
    <w:p w14:paraId="71EF5403" w14:textId="3C08AC86" w:rsidR="003F4516" w:rsidRPr="003F4516" w:rsidRDefault="0054677D" w:rsidP="0054677D">
      <w:r w:rsidRPr="0054677D">
        <w:t>Với sự trợ giúp của kỹ thuật nén và đóng gói này, phần mềm độc hại có thể tồn tại lâu dài hơn trên các hệ thống bị tấn công mà không bị phát hiện, khiến việc xử lý và tiêu diệt phần mềm độc hại trở nên khó khăn hơn cho các chuyên gia an ninh mạng.</w:t>
      </w:r>
    </w:p>
    <w:p w14:paraId="5BE943D3" w14:textId="1048A3E4" w:rsidR="009745D7" w:rsidRDefault="009745D7" w:rsidP="009745D7">
      <w:pPr>
        <w:pStyle w:val="Heading3"/>
      </w:pPr>
      <w:bookmarkStart w:id="23" w:name="_Toc187817056"/>
      <w:r>
        <w:t>Cách đóng gói tập tin</w:t>
      </w:r>
      <w:bookmarkEnd w:id="23"/>
    </w:p>
    <w:p w14:paraId="27EC33B4" w14:textId="77777777" w:rsidR="00090E14" w:rsidRDefault="009A0E6F" w:rsidP="00090E14">
      <w:r w:rsidRPr="009A0E6F">
        <w:t xml:space="preserve">Về bản chất, </w:t>
      </w:r>
      <w:r>
        <w:t xml:space="preserve">các </w:t>
      </w:r>
      <w:r w:rsidRPr="009A0E6F">
        <w:t xml:space="preserve">trình đóng gói </w:t>
      </w:r>
      <w:r>
        <w:t>hiện nay được xem như những</w:t>
      </w:r>
      <w:r w:rsidRPr="009A0E6F">
        <w:t xml:space="preserve"> công cụ được sử dụng để che giấu tập tin độc hại. </w:t>
      </w:r>
      <w:r w:rsidR="00030066">
        <w:t>Các t</w:t>
      </w:r>
      <w:r w:rsidRPr="009A0E6F">
        <w:t>rình đóng gói</w:t>
      </w:r>
      <w:r w:rsidR="00030066">
        <w:t xml:space="preserve"> này</w:t>
      </w:r>
      <w:r w:rsidRPr="009A0E6F">
        <w:t xml:space="preserve"> có thể mã hóa, nén hoặc đơn giản là thay đổi định dạng của tệp phần mềm độc hại để làm cho nó trông giống như một thứ hoàn toàn khác. Quá trình nén hoặc mã hóa của trình đóng gói đưa tập tin từ mã gốc của nó sang trạng thái mới bằng cách sử dụng các kỹ thuật làm rối "thử và đúng" (tried-and-true obfuscation).</w:t>
      </w:r>
    </w:p>
    <w:p w14:paraId="1FD586A1" w14:textId="77777777" w:rsidR="006A7451" w:rsidRDefault="008C4DEA" w:rsidP="006A7451">
      <w:pPr>
        <w:keepNext/>
        <w:ind w:firstLine="0"/>
        <w:jc w:val="center"/>
      </w:pPr>
      <w:r>
        <w:rPr>
          <w:noProof/>
        </w:rPr>
        <w:lastRenderedPageBreak/>
        <w:drawing>
          <wp:inline distT="0" distB="0" distL="0" distR="0" wp14:anchorId="42C24AB6" wp14:editId="6FE3DC4F">
            <wp:extent cx="3532320" cy="2578845"/>
            <wp:effectExtent l="0" t="0" r="0" b="0"/>
            <wp:docPr id="1750607523"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7523" name="Picture 1" descr="A screen shot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5903" cy="2596062"/>
                    </a:xfrm>
                    <a:prstGeom prst="rect">
                      <a:avLst/>
                    </a:prstGeom>
                    <a:noFill/>
                    <a:ln>
                      <a:noFill/>
                    </a:ln>
                  </pic:spPr>
                </pic:pic>
              </a:graphicData>
            </a:graphic>
          </wp:inline>
        </w:drawing>
      </w:r>
    </w:p>
    <w:p w14:paraId="4CC8B801" w14:textId="042D5D6F" w:rsidR="008C4DEA" w:rsidRDefault="006A7451" w:rsidP="006A7451">
      <w:pPr>
        <w:pStyle w:val="Caption"/>
      </w:pPr>
      <w:bookmarkStart w:id="24" w:name="_Toc187796258"/>
      <w:bookmarkStart w:id="25" w:name="_Toc187814744"/>
      <w:bookmarkStart w:id="26" w:name="_Toc187856615"/>
      <w:r>
        <w:t xml:space="preserve">Hình </w:t>
      </w:r>
      <w:fldSimple w:instr=" SEQ Hình \* ARABIC ">
        <w:r w:rsidR="0052290A">
          <w:rPr>
            <w:noProof/>
          </w:rPr>
          <w:t>2</w:t>
        </w:r>
      </w:fldSimple>
      <w:r>
        <w:t xml:space="preserve">. </w:t>
      </w:r>
      <w:r w:rsidR="00E92393">
        <w:t>Một tập tin thực thi đã bị đóng gói</w:t>
      </w:r>
      <w:bookmarkEnd w:id="24"/>
      <w:bookmarkEnd w:id="25"/>
      <w:bookmarkEnd w:id="26"/>
    </w:p>
    <w:p w14:paraId="4FC82DC4" w14:textId="6FD892B3" w:rsidR="00090E14" w:rsidRPr="00090E14" w:rsidRDefault="00090E14" w:rsidP="00090E14">
      <w:pPr>
        <w:rPr>
          <w:i/>
          <w:iCs/>
        </w:rPr>
      </w:pPr>
      <w:r w:rsidRPr="000E743F">
        <w:rPr>
          <w:i/>
          <w:iCs/>
        </w:rPr>
        <w:t>Vậy k</w:t>
      </w:r>
      <w:r w:rsidRPr="00090E14">
        <w:rPr>
          <w:i/>
          <w:iCs/>
        </w:rPr>
        <w:t>ỹ thuật làm rối Tried-and-True Obfuscation</w:t>
      </w:r>
      <w:r w:rsidRPr="000E743F">
        <w:rPr>
          <w:i/>
          <w:iCs/>
        </w:rPr>
        <w:t xml:space="preserve"> là gì?</w:t>
      </w:r>
    </w:p>
    <w:p w14:paraId="3C7C35F9" w14:textId="57723025" w:rsidR="00090E14" w:rsidRPr="00090E14" w:rsidRDefault="00090E14" w:rsidP="000E743F">
      <w:r w:rsidRPr="00090E14">
        <w:t>Kỹ thuật làm rối là một phần quan trọng trong hoạt động của trình đóng gói, được sử dụng để che giấu mã độc và gây khó khăn cho việc phân tích hoặc phát hiện. "</w:t>
      </w:r>
      <w:r w:rsidR="000E743F" w:rsidRPr="00090E14">
        <w:t>Tried-and-True</w:t>
      </w:r>
      <w:r w:rsidRPr="00090E14">
        <w:t>" ở đây ám chỉ việc áp dụng những phương pháp đã được kiểm chứng qua thời gian và chứng minh hiệu quả trong việc làm phức tạp quá trình phân tích mã. Dưới đây là một số kỹ thuật nổi bật được trình đóng gói sử dụng để làm rối mã độc:</w:t>
      </w:r>
    </w:p>
    <w:p w14:paraId="042F65AE" w14:textId="0FC049EC" w:rsidR="00090E14" w:rsidRPr="000E743F" w:rsidRDefault="000E743F" w:rsidP="000E743F">
      <w:pPr>
        <w:rPr>
          <w:b/>
          <w:bCs/>
        </w:rPr>
      </w:pPr>
      <w:r w:rsidRPr="000E743F">
        <w:rPr>
          <w:b/>
          <w:bCs/>
        </w:rPr>
        <w:t xml:space="preserve">1. </w:t>
      </w:r>
      <w:r w:rsidR="00090E14" w:rsidRPr="000E743F">
        <w:rPr>
          <w:b/>
          <w:bCs/>
        </w:rPr>
        <w:t>Xáo trộn mã (Code Scrambling)</w:t>
      </w:r>
    </w:p>
    <w:p w14:paraId="295C7DFB" w14:textId="6A2F1664" w:rsidR="00090E14" w:rsidRPr="00090E14" w:rsidRDefault="00090E14" w:rsidP="00090E14">
      <w:r w:rsidRPr="00090E14">
        <w:t>Kỹ thuật xáo trộn mã là quá trình thay đổi trật tự các lệnh hoặc thêm các đoạn mã thừa vào mã nguồn ban đầu, nhằm tạo ra sự rối rắm</w:t>
      </w:r>
      <w:r w:rsidR="00A30161">
        <w:t>, bao gồm một số kỹ thuật như:</w:t>
      </w:r>
    </w:p>
    <w:p w14:paraId="5C59E1BF" w14:textId="77777777" w:rsidR="00090E14" w:rsidRPr="00A30161" w:rsidRDefault="00090E14" w:rsidP="00825E82">
      <w:pPr>
        <w:pStyle w:val="ListParagraph"/>
        <w:numPr>
          <w:ilvl w:val="0"/>
          <w:numId w:val="12"/>
        </w:numPr>
      </w:pPr>
      <w:r w:rsidRPr="00A30161">
        <w:t>Thay đổi trật tự lệnh: Các lệnh quan trọng của mã độc có thể được sắp xếp lại một cách phi logic hoặc được lồng ghép với các lệnh không liên quan. Điều này làm cho mã nguồn trở nên khó hiểu, khiến việc phân tích mã trở thành một thách thức lớn.</w:t>
      </w:r>
    </w:p>
    <w:p w14:paraId="7F3634E0" w14:textId="77777777" w:rsidR="00090E14" w:rsidRPr="00A30161" w:rsidRDefault="00090E14" w:rsidP="00825E82">
      <w:pPr>
        <w:pStyle w:val="ListParagraph"/>
        <w:numPr>
          <w:ilvl w:val="0"/>
          <w:numId w:val="12"/>
        </w:numPr>
      </w:pPr>
      <w:r w:rsidRPr="00A30161">
        <w:t>Thêm mã thừa: Chèn các đoạn mã không có chức năng thực tế, ví dụ như vòng lặp vô dụng hoặc các lệnh không hoạt động. Các đoạn mã này làm tăng độ dài mã nguồn, tạo cảm giác phức tạp, và khiến các nhà phân tích phải mất thời gian loại bỏ chúng để tìm ra mã thực sự quan trọng.</w:t>
      </w:r>
    </w:p>
    <w:p w14:paraId="13C08062" w14:textId="028649A1" w:rsidR="00090E14" w:rsidRPr="00090E14" w:rsidRDefault="00090E14" w:rsidP="00A30161">
      <w:r w:rsidRPr="00090E14">
        <w:lastRenderedPageBreak/>
        <w:t>Ví dụ: Một đoạn mã thực hiện hành vi độc hại có thể được "lồng ghép" với hàng trăm dòng mã vô dụng, gây khó khăn cho việc tách biệt và phân tích.</w:t>
      </w:r>
    </w:p>
    <w:p w14:paraId="5B09F715" w14:textId="77777777" w:rsidR="00090E14" w:rsidRPr="00867062" w:rsidRDefault="00090E14" w:rsidP="00867062">
      <w:pPr>
        <w:rPr>
          <w:b/>
          <w:bCs/>
        </w:rPr>
      </w:pPr>
      <w:r w:rsidRPr="00867062">
        <w:rPr>
          <w:b/>
          <w:bCs/>
        </w:rPr>
        <w:t>2. Sử dụng mã hóa phức tạp (Advanced Encryption)</w:t>
      </w:r>
    </w:p>
    <w:p w14:paraId="2858C569" w14:textId="6851F89A" w:rsidR="00090E14" w:rsidRPr="00090E14" w:rsidRDefault="00090E14" w:rsidP="003C369C">
      <w:r w:rsidRPr="00090E14">
        <w:t>Mã hóa là một trong những kỹ thuật mạnh mẽ nhất được sử dụng để làm rối mã độc.</w:t>
      </w:r>
      <w:r w:rsidR="000E427A">
        <w:t xml:space="preserve"> Hiện nay có rất nhiều cách để thực hiện mã hóa một chương trình</w:t>
      </w:r>
      <w:r w:rsidR="006E1D8C">
        <w:t xml:space="preserve">, tuy nhiên, việc sử dụng những loại mã hóa đơn giản </w:t>
      </w:r>
      <w:r w:rsidR="00674AF9">
        <w:t>thường không khó để có thể giải mã. Vì vậy, một số cách mã hóa phức tạp ra đời</w:t>
      </w:r>
      <w:r w:rsidR="003C369C">
        <w:t xml:space="preserve">, </w:t>
      </w:r>
      <w:r w:rsidR="003C369C" w:rsidRPr="00090E14">
        <w:t>không chỉ làm rối mã độc mà còn đảm bảo rằng ngay cả khi tệp bị phát hiện, việc phân tích nội dung bên trong cũng trở nên rất khó khăn.</w:t>
      </w:r>
    </w:p>
    <w:p w14:paraId="709A0C62" w14:textId="77777777" w:rsidR="00090E14" w:rsidRPr="00674AF9" w:rsidRDefault="00090E14" w:rsidP="00825E82">
      <w:pPr>
        <w:pStyle w:val="ListParagraph"/>
        <w:numPr>
          <w:ilvl w:val="0"/>
          <w:numId w:val="13"/>
        </w:numPr>
      </w:pPr>
      <w:r w:rsidRPr="00674AF9">
        <w:t>Mã hóa nhiều lớp: Thay vì chỉ mã hóa một lần, mã độc có thể được mã hóa nhiều lớp, mỗi lớp sử dụng một thuật toán hoặc khóa mã hóa khác nhau. Khi thực thi, từng lớp mã hóa sẽ được giải mã một cách tuần tự, cuối cùng trả về mã gốc.</w:t>
      </w:r>
    </w:p>
    <w:p w14:paraId="56888669" w14:textId="5D76F905" w:rsidR="00090E14" w:rsidRPr="00090E14" w:rsidRDefault="00090E14" w:rsidP="00825E82">
      <w:pPr>
        <w:pStyle w:val="ListParagraph"/>
        <w:numPr>
          <w:ilvl w:val="0"/>
          <w:numId w:val="13"/>
        </w:numPr>
      </w:pPr>
      <w:r w:rsidRPr="00674AF9">
        <w:t>Thuật toán khó phá giải: Sử dụng các thuật toán mã hóa tiên tiến, phức tạp để làm cho việc giải mã thủ công trở nên gần như không thể nếu không có khóa giải mã chính xác.</w:t>
      </w:r>
    </w:p>
    <w:p w14:paraId="4E994854" w14:textId="77777777" w:rsidR="00090E14" w:rsidRPr="00090E14" w:rsidRDefault="00090E14" w:rsidP="00CD672B">
      <w:pPr>
        <w:rPr>
          <w:b/>
          <w:bCs/>
        </w:rPr>
      </w:pPr>
      <w:r w:rsidRPr="00090E14">
        <w:rPr>
          <w:b/>
          <w:bCs/>
        </w:rPr>
        <w:t>3. Tự sửa đổi mã (Self-Modifying Code)</w:t>
      </w:r>
    </w:p>
    <w:p w14:paraId="5453F764" w14:textId="3B8F5E9D" w:rsidR="00090E14" w:rsidRPr="00090E14" w:rsidRDefault="00090E14" w:rsidP="004630C8">
      <w:r w:rsidRPr="00090E14">
        <w:t>Tự sửa đổi mã là một kỹ thuật độc đáo và hiệu quả trong việc làm rối, nơi mã độc có khả năng thay đổi chính nó trong quá trình thực thi.</w:t>
      </w:r>
      <w:r w:rsidR="004630C8">
        <w:t xml:space="preserve"> Về cách </w:t>
      </w:r>
      <w:r w:rsidR="00F80CDD">
        <w:t>kỹ thuật này hoạt động, k</w:t>
      </w:r>
      <w:r w:rsidRPr="00090E14">
        <w:t>hi được thực thi, mã độc tự thay đổi cấu trúc hoặc nội dung của nó để tránh bị nhận diện.</w:t>
      </w:r>
      <w:r w:rsidR="00C4553B">
        <w:t xml:space="preserve"> </w:t>
      </w:r>
      <w:r w:rsidR="00C4553B" w:rsidRPr="00C4553B">
        <w:t>Mã độc có thể tự điều chỉnh cách thức hoạt động của mình tùy thuộc vào môi trường thực thi, ví dụ như tránh hoạt động trên máy ảo để tránh bị phân tích.</w:t>
      </w:r>
      <w:r w:rsidRPr="00090E14">
        <w:t xml:space="preserve"> </w:t>
      </w:r>
      <w:r w:rsidR="00C4553B">
        <w:t>Một ví dụ khác</w:t>
      </w:r>
      <w:r w:rsidR="00A403C7">
        <w:t>,</w:t>
      </w:r>
      <w:r w:rsidRPr="00090E14">
        <w:t xml:space="preserve"> </w:t>
      </w:r>
      <w:r w:rsidR="00A403C7">
        <w:t>m</w:t>
      </w:r>
      <w:r w:rsidRPr="00090E14">
        <w:t>ột đoạn mã ban đầu có thể tự giải mã, thay đổi hành vi hoặc che giấu các lệnh quan trọng khi được phân tích.</w:t>
      </w:r>
    </w:p>
    <w:p w14:paraId="47A01DE0" w14:textId="012512E2" w:rsidR="00090E14" w:rsidRPr="00090E14" w:rsidRDefault="00090E14" w:rsidP="00F80CDD">
      <w:r w:rsidRPr="00090E14">
        <w:t xml:space="preserve">Bằng cách tự sửa đổi, mã độc có thể vượt qua các công cụ phân tích tĩnh (static analysis) thường chỉ hoạt động trên mã cố định. </w:t>
      </w:r>
      <w:r w:rsidR="002C3238" w:rsidRPr="002C3238">
        <w:t>Kỹ thuật tự sửa đổi tạo ra một lớp bảo vệ bổ sung cho mã độc, làm tăng độ khó trong việc nghiên cứu và phân tích.</w:t>
      </w:r>
      <w:r w:rsidR="00A403C7">
        <w:t>Việc</w:t>
      </w:r>
      <w:r w:rsidRPr="00090E14">
        <w:t xml:space="preserve"> này buộc các nhà phân tích phải sử dụng các phương pháp phân tích động (dynamic analysis) phức tạp hơn.</w:t>
      </w:r>
      <w:r w:rsidR="00F80CDD">
        <w:t xml:space="preserve"> </w:t>
      </w:r>
      <w:r w:rsidRPr="00090E14">
        <w:t>Kỹ thuật này được sử dụng để làm cho mã độc trở nên "linh hoạt," tức là nó có thể hoạt động khác nhau trong các môi trường khác nhau, làm tăng độ khó khi phân tích.</w:t>
      </w:r>
    </w:p>
    <w:p w14:paraId="64A6F4D0" w14:textId="77777777" w:rsidR="00090E14" w:rsidRPr="00090E14" w:rsidRDefault="00090E14" w:rsidP="002C3238">
      <w:pPr>
        <w:rPr>
          <w:b/>
          <w:bCs/>
        </w:rPr>
      </w:pPr>
      <w:r w:rsidRPr="00090E14">
        <w:rPr>
          <w:b/>
          <w:bCs/>
        </w:rPr>
        <w:lastRenderedPageBreak/>
        <w:t>4. Kết hợp các kỹ thuật để tăng hiệu quả</w:t>
      </w:r>
    </w:p>
    <w:p w14:paraId="33F27A5F" w14:textId="21159C1E" w:rsidR="00090E14" w:rsidRPr="00090E14" w:rsidRDefault="00090E14" w:rsidP="00B6662B">
      <w:r w:rsidRPr="00090E14">
        <w:t>Thông thường, các tác giả mã độc sẽ không chỉ sử dụng một kỹ thuật duy nhất mà kết hợp nhiều kỹ thuật làm rối để đạt hiệu quả tối ưu. Ví dụ: Một mã độc có thể được mã hóa nhiều lớp, sau đó thêm các đoạn mã thừa và sử dụng mã tự sửa đổi khi thực thi.</w:t>
      </w:r>
      <w:r w:rsidR="00B6662B">
        <w:t xml:space="preserve"> Việc kết hợp nhiều kỹ thuật</w:t>
      </w:r>
      <w:r w:rsidRPr="00090E14">
        <w:t xml:space="preserve"> khiến</w:t>
      </w:r>
      <w:r w:rsidR="00B6662B">
        <w:t xml:space="preserve"> cho</w:t>
      </w:r>
      <w:r w:rsidRPr="00090E14">
        <w:t xml:space="preserve"> quá trình phân tích mã trở nên khó khăn và tốn kém hơn, đồng thời làm giảm hiệu quả của các hệ thống bảo mật dựa trên mẫu nhận diện (signature-based detection).</w:t>
      </w:r>
    </w:p>
    <w:p w14:paraId="36202D74" w14:textId="6F1BD7DA" w:rsidR="009A0E6F" w:rsidRPr="009A0E6F" w:rsidRDefault="00090E14" w:rsidP="00D13FDD">
      <w:r w:rsidRPr="00090E14">
        <w:t xml:space="preserve">Nhờ các kỹ thuật làm rối "thử và đúng," </w:t>
      </w:r>
      <w:r w:rsidR="00D13FDD">
        <w:t xml:space="preserve">các </w:t>
      </w:r>
      <w:r w:rsidRPr="00090E14">
        <w:t>trình đóng gói đã giúp mã độc trở nên khó phát hiện và khó phân tích hơn. Các công cụ bảo mật phải đối mặt với những thách thức lớn hơn khi cố gắng phân biệt giữa mã hợp pháp và mã độc hại</w:t>
      </w:r>
      <w:r w:rsidR="00D13FDD">
        <w:t>,</w:t>
      </w:r>
      <w:r w:rsidRPr="00090E14">
        <w:t xml:space="preserve"> làm tăng nguy cơ tấn công thành công và gây thiệt hại lớn hơn trong các hệ thống mục tiêu.</w:t>
      </w:r>
    </w:p>
    <w:p w14:paraId="298EAF86" w14:textId="55698F19" w:rsidR="00392608" w:rsidRDefault="00392608" w:rsidP="00392608">
      <w:pPr>
        <w:pStyle w:val="Heading3"/>
      </w:pPr>
      <w:bookmarkStart w:id="27" w:name="_Toc187817057"/>
      <w:r>
        <w:t>Các công cụ đóng gói phổ biến</w:t>
      </w:r>
      <w:bookmarkEnd w:id="27"/>
      <w:r>
        <w:t xml:space="preserve"> </w:t>
      </w:r>
    </w:p>
    <w:p w14:paraId="1694CA66" w14:textId="2F9FC44C" w:rsidR="00306C98" w:rsidRPr="00726797" w:rsidRDefault="00306C98" w:rsidP="00825E82">
      <w:pPr>
        <w:pStyle w:val="ListParagraph"/>
        <w:numPr>
          <w:ilvl w:val="1"/>
          <w:numId w:val="11"/>
        </w:numPr>
        <w:ind w:left="851"/>
        <w:rPr>
          <w:b/>
        </w:rPr>
      </w:pPr>
      <w:r w:rsidRPr="00726797">
        <w:rPr>
          <w:b/>
        </w:rPr>
        <w:t>UPX</w:t>
      </w:r>
    </w:p>
    <w:p w14:paraId="4A7DD596" w14:textId="77777777" w:rsidR="006A7451" w:rsidRDefault="00527E87" w:rsidP="006A7451">
      <w:pPr>
        <w:keepNext/>
        <w:ind w:firstLine="0"/>
        <w:jc w:val="center"/>
      </w:pPr>
      <w:r w:rsidRPr="00527E87">
        <w:rPr>
          <w:noProof/>
        </w:rPr>
        <w:drawing>
          <wp:inline distT="0" distB="0" distL="0" distR="0" wp14:anchorId="2F04EDA7" wp14:editId="414077AF">
            <wp:extent cx="5147310" cy="2336490"/>
            <wp:effectExtent l="0" t="0" r="0" b="6985"/>
            <wp:docPr id="1578978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8237" name="Picture 1" descr="A screenshot of a computer screen&#10;&#10;Description automatically generated"/>
                    <pic:cNvPicPr/>
                  </pic:nvPicPr>
                  <pic:blipFill>
                    <a:blip r:embed="rId18"/>
                    <a:stretch>
                      <a:fillRect/>
                    </a:stretch>
                  </pic:blipFill>
                  <pic:spPr>
                    <a:xfrm>
                      <a:off x="0" y="0"/>
                      <a:ext cx="5162535" cy="2343401"/>
                    </a:xfrm>
                    <a:prstGeom prst="rect">
                      <a:avLst/>
                    </a:prstGeom>
                  </pic:spPr>
                </pic:pic>
              </a:graphicData>
            </a:graphic>
          </wp:inline>
        </w:drawing>
      </w:r>
    </w:p>
    <w:p w14:paraId="3A843264" w14:textId="7231641B" w:rsidR="007A0703" w:rsidRDefault="006A7451" w:rsidP="006A7451">
      <w:pPr>
        <w:pStyle w:val="Caption"/>
      </w:pPr>
      <w:bookmarkStart w:id="28" w:name="_Toc187796259"/>
      <w:bookmarkStart w:id="29" w:name="_Toc187814745"/>
      <w:bookmarkStart w:id="30" w:name="_Toc187856616"/>
      <w:r>
        <w:t xml:space="preserve">Hình </w:t>
      </w:r>
      <w:fldSimple w:instr=" SEQ Hình \* ARABIC ">
        <w:r w:rsidR="0052290A">
          <w:rPr>
            <w:noProof/>
          </w:rPr>
          <w:t>3</w:t>
        </w:r>
      </w:fldSimple>
      <w:r>
        <w:t>.</w:t>
      </w:r>
      <w:r w:rsidR="007A0703">
        <w:t xml:space="preserve"> </w:t>
      </w:r>
      <w:r w:rsidR="00746ED2">
        <w:t>Công cụ nén tệp tin UPX</w:t>
      </w:r>
      <w:bookmarkEnd w:id="28"/>
      <w:bookmarkEnd w:id="29"/>
      <w:bookmarkEnd w:id="30"/>
    </w:p>
    <w:p w14:paraId="2CF22F63" w14:textId="77777777" w:rsidR="00EC0FEC" w:rsidRDefault="007A0703" w:rsidP="00EC0FEC">
      <w:r w:rsidRPr="00FC15C1">
        <w:t>UPX (Ultimate Packer for Executables) là một công cụ nén tệp thực thi mạnh mẽ và tiên tiến. Với khả năng giảm kích thước tệp của các chương trình và thư viện DLL xuống từ 50% đến 70%, UPX mang lại nhiều lợi ích như tiết kiệm không gian lưu trữ, giảm thời gian tải qua mạng, rút ngắn thời gian tải xuống, và tối ưu hóa chi phí phân phối cũng như lưu trữ.</w:t>
      </w:r>
    </w:p>
    <w:p w14:paraId="7663574E" w14:textId="77777777" w:rsidR="00C224A2" w:rsidRDefault="00EC0FEC" w:rsidP="00C224A2">
      <w:r w:rsidRPr="00EC0FEC">
        <w:lastRenderedPageBreak/>
        <w:t>Điểm nổi bật của UPX là các chương trình và thư viện được nén bởi công cụ này vẫn hoàn toàn tự chứa, không cần phần mềm bổ sung để chạy và hoạt động chính xác như phiên bản gốc. Đặc biệt, việc nén không gây ra bất kỳ tác động nào đến hiệu suất runtime hoặc bộ nhớ đối với hầu hết các định dạng mà UPX hỗ trợ.</w:t>
      </w:r>
      <w:r w:rsidR="00C224A2">
        <w:t xml:space="preserve"> </w:t>
      </w:r>
      <w:r w:rsidRPr="00EC0FEC">
        <w:t>UPX hỗ trợ nhiều định dạng thực thi khác nhau, bao gồm các chương trình và thư viện DLL trên hệ điều hành Windows, ứng dụng trên macOS, và tệp thực thi trên Linux. Điều này giúp UPX trở thành một công cụ linh hoạt, phù hợp với nhiều nền tảng và nhu cầu khác nhau.</w:t>
      </w:r>
      <w:r w:rsidR="00C224A2">
        <w:t xml:space="preserve"> </w:t>
      </w:r>
    </w:p>
    <w:p w14:paraId="00ED9E92" w14:textId="77777777" w:rsidR="0066674F" w:rsidRDefault="00EC0FEC" w:rsidP="0066674F">
      <w:r w:rsidRPr="00EC0FEC">
        <w:t>Là một phần mềm mã nguồn mở, UPX được phân phối miễn phí theo Giấy phép Công cộng GNU (GNU General Public License). Mã nguồn đầy đủ của UPX được cung cấp công khai, cho phép người dùng tùy chỉnh hoặc tích hợp theo nhu cầu.</w:t>
      </w:r>
      <w:r w:rsidR="00E42789">
        <w:t xml:space="preserve"> </w:t>
      </w:r>
      <w:r w:rsidRPr="00EC0FEC">
        <w:t>UPX có thể được sử dụng tự do, bao gồm cả trong các ứng dụng thương mại, khiến nó trở thành một giải pháp lý tưởng cho cả cá nhân và doanh nghiệp.</w:t>
      </w:r>
    </w:p>
    <w:p w14:paraId="2C58125D" w14:textId="36E8FFC3" w:rsidR="0066674F" w:rsidRPr="0066674F" w:rsidRDefault="0066674F" w:rsidP="0066674F">
      <w:r w:rsidRPr="0066674F">
        <w:rPr>
          <w:b/>
          <w:bCs/>
        </w:rPr>
        <w:t>Các ưu điểm nổi bật của UPX</w:t>
      </w:r>
      <w:r>
        <w:rPr>
          <w:b/>
          <w:bCs/>
        </w:rPr>
        <w:t>:</w:t>
      </w:r>
    </w:p>
    <w:p w14:paraId="49C54889" w14:textId="77777777" w:rsidR="0066674F" w:rsidRPr="008B4F09" w:rsidRDefault="0066674F" w:rsidP="00825E82">
      <w:pPr>
        <w:pStyle w:val="ListParagraph"/>
        <w:numPr>
          <w:ilvl w:val="0"/>
          <w:numId w:val="14"/>
        </w:numPr>
      </w:pPr>
      <w:r w:rsidRPr="008B4F09">
        <w:t>Bảo mật: UPX là phần mềm mã nguồn mở được công khai và tài liệu hóa trong nhiều năm, do đó các phần mềm bảo mật hoặc phần mềm diệt virus đáng tin cậy có thể kiểm tra bên trong các ứng dụng được nén bởi UPX để xác minh tính an toàn.</w:t>
      </w:r>
    </w:p>
    <w:p w14:paraId="307C85F0" w14:textId="77777777" w:rsidR="0066674F" w:rsidRPr="008B4F09" w:rsidRDefault="0066674F" w:rsidP="00825E82">
      <w:pPr>
        <w:pStyle w:val="ListParagraph"/>
        <w:numPr>
          <w:ilvl w:val="0"/>
          <w:numId w:val="14"/>
        </w:numPr>
      </w:pPr>
      <w:r w:rsidRPr="008B4F09">
        <w:t>Tỷ lệ nén xuất sắc: UPX thường nén hiệu quả hơn so với định dạng Zip. Công cụ này giúp giảm kích thước các tệp phân phối một cách đáng kể, tối ưu hóa dung lượng lưu trữ và thời gian tải xuống.</w:t>
      </w:r>
    </w:p>
    <w:p w14:paraId="342B1DAF" w14:textId="77777777" w:rsidR="0066674F" w:rsidRPr="008B4F09" w:rsidRDefault="0066674F" w:rsidP="00825E82">
      <w:pPr>
        <w:pStyle w:val="ListParagraph"/>
        <w:numPr>
          <w:ilvl w:val="0"/>
          <w:numId w:val="14"/>
        </w:numPr>
      </w:pPr>
      <w:r w:rsidRPr="008B4F09">
        <w:t>Giải nén cực nhanh: Tốc độ giải nén đạt hơn 500 MB/giây trên bất kỳ máy tính hiện đại nào.</w:t>
      </w:r>
    </w:p>
    <w:p w14:paraId="751E7FB6" w14:textId="77777777" w:rsidR="0066674F" w:rsidRPr="008B4F09" w:rsidRDefault="0066674F" w:rsidP="00825E82">
      <w:pPr>
        <w:pStyle w:val="ListParagraph"/>
        <w:numPr>
          <w:ilvl w:val="0"/>
          <w:numId w:val="14"/>
        </w:numPr>
      </w:pPr>
      <w:r w:rsidRPr="008B4F09">
        <w:t>Không tiêu tốn bộ nhớ: Các tệp thực thi nén bởi UPX được giải nén trực tiếp tại chỗ, không gây bất kỳ ảnh hưởng nào đến dung lượng bộ nhớ.</w:t>
      </w:r>
    </w:p>
    <w:p w14:paraId="2E1671B6" w14:textId="77777777" w:rsidR="0066674F" w:rsidRPr="008B4F09" w:rsidRDefault="0066674F" w:rsidP="00825E82">
      <w:pPr>
        <w:pStyle w:val="ListParagraph"/>
        <w:numPr>
          <w:ilvl w:val="0"/>
          <w:numId w:val="14"/>
        </w:numPr>
      </w:pPr>
      <w:r w:rsidRPr="008B4F09">
        <w:t>An toàn: UPX cho phép liệt kê, kiểm tra và giải nén các tệp thực thi. Đồng thời, nó duy trì checksum (mã kiểm tra) của cả tệp đã nén và tệp gốc không nén.</w:t>
      </w:r>
    </w:p>
    <w:p w14:paraId="2E15320E" w14:textId="77777777" w:rsidR="0066674F" w:rsidRPr="008B4F09" w:rsidRDefault="0066674F" w:rsidP="00825E82">
      <w:pPr>
        <w:pStyle w:val="ListParagraph"/>
        <w:numPr>
          <w:ilvl w:val="0"/>
          <w:numId w:val="14"/>
        </w:numPr>
      </w:pPr>
      <w:r w:rsidRPr="008B4F09">
        <w:t>Tính phổ quát: UPX hỗ trợ nhiều định dạng thực thi khác nhau, bao gồm các chương trình và thư viện DLL trên Windows, ứng dụng trên macOS, và tệp thực thi trên Linux.</w:t>
      </w:r>
    </w:p>
    <w:p w14:paraId="7E2DFBE1" w14:textId="77777777" w:rsidR="0066674F" w:rsidRPr="008B4F09" w:rsidRDefault="0066674F" w:rsidP="00825E82">
      <w:pPr>
        <w:pStyle w:val="ListParagraph"/>
        <w:numPr>
          <w:ilvl w:val="0"/>
          <w:numId w:val="14"/>
        </w:numPr>
      </w:pPr>
      <w:r w:rsidRPr="008B4F09">
        <w:lastRenderedPageBreak/>
        <w:t>Tính di động: UPX được viết bằng ngôn ngữ C++ có khả năng tương thích tốt giữa các kiến trúc máy tính, không bị ảnh hưởng bởi sự khác biệt về endian (cách lưu trữ byte).</w:t>
      </w:r>
    </w:p>
    <w:p w14:paraId="4524DACD" w14:textId="77777777" w:rsidR="0066674F" w:rsidRPr="008B4F09" w:rsidRDefault="0066674F" w:rsidP="00825E82">
      <w:pPr>
        <w:pStyle w:val="ListParagraph"/>
        <w:numPr>
          <w:ilvl w:val="0"/>
          <w:numId w:val="14"/>
        </w:numPr>
      </w:pPr>
      <w:r w:rsidRPr="008B4F09">
        <w:t>Khả năng mở rộng: Với cách tổ chức lớp (class layout), việc thêm định dạng tệp thực thi mới hoặc thuật toán nén mới vào UPX trở nên dễ dàng.</w:t>
      </w:r>
    </w:p>
    <w:p w14:paraId="31EAD240" w14:textId="77777777" w:rsidR="0066674F" w:rsidRPr="008B4F09" w:rsidRDefault="0066674F" w:rsidP="00825E82">
      <w:pPr>
        <w:pStyle w:val="ListParagraph"/>
        <w:numPr>
          <w:ilvl w:val="0"/>
          <w:numId w:val="14"/>
        </w:numPr>
      </w:pPr>
      <w:r w:rsidRPr="008B4F09">
        <w:t>Miễn phí: UPX được phát hành kèm mã nguồn đầy đủ theo điều khoản của Giấy phép Công cộng GNU phiên bản 2 trở lên (GPLv2+). Người dùng có thể sử dụng miễn phí, bao gồm cả trong các chương trình thương mại, theo các quy định cụ thể trong Thỏa thuận Giấy phép UPX.</w:t>
      </w:r>
    </w:p>
    <w:p w14:paraId="7C84DA0A" w14:textId="1B4BD05E" w:rsidR="007A0703" w:rsidRDefault="0066674F" w:rsidP="00863D3E">
      <w:r w:rsidRPr="0066674F">
        <w:t>Với những tính năng vượt trội trên, không khó hiểu tại sao UPX được gọi là "Ultimate Packer for Executables" (Trình đóng gói tối ưu cho các tệp thực thi).</w:t>
      </w:r>
      <w:r w:rsidR="007B29C3">
        <w:t xml:space="preserve"> Và đây cũng là một trong những packer được sử dụng phổ biến nhất hiện nay.</w:t>
      </w:r>
    </w:p>
    <w:p w14:paraId="1ED25322" w14:textId="0744D889" w:rsidR="00863D3E" w:rsidRPr="00863D3E" w:rsidRDefault="00863D3E" w:rsidP="00863D3E">
      <w:pPr>
        <w:rPr>
          <w:b/>
          <w:bCs/>
        </w:rPr>
      </w:pPr>
      <w:r w:rsidRPr="00863D3E">
        <w:rPr>
          <w:b/>
          <w:bCs/>
        </w:rPr>
        <w:t>Một số nhược điểm của UPX:</w:t>
      </w:r>
    </w:p>
    <w:p w14:paraId="12E6A6CA" w14:textId="40627483" w:rsidR="00863D3E" w:rsidRPr="005F3F44" w:rsidRDefault="00863D3E" w:rsidP="00825E82">
      <w:pPr>
        <w:pStyle w:val="ListParagraph"/>
        <w:numPr>
          <w:ilvl w:val="0"/>
          <w:numId w:val="15"/>
        </w:numPr>
      </w:pPr>
      <w:r w:rsidRPr="005F3F44">
        <w:t>Giới hạn kích thước tệp: UPX hoạt động tốt với các tệp thực thi nhỏ và vừa, nhưng khi nén các tệp lớn, hiệu quả nén có thể giảm đi, hoặc thậm chí gây ra lỗi nếu hệ thống không đủ tài nguyên để xử lý.</w:t>
      </w:r>
    </w:p>
    <w:p w14:paraId="121A8123" w14:textId="3EF5CB46" w:rsidR="005F3F44" w:rsidRPr="005F3F44" w:rsidRDefault="005F3F44" w:rsidP="00825E82">
      <w:pPr>
        <w:pStyle w:val="ListParagraph"/>
        <w:numPr>
          <w:ilvl w:val="0"/>
          <w:numId w:val="15"/>
        </w:numPr>
      </w:pPr>
      <w:r w:rsidRPr="005F3F44">
        <w:t>Giới hạn trong môi trường nhúng: Trên các thiết bị nhúng hoặc hệ thống có tài nguyên hạn chế, việc nén/giải nén liên tục có thể gây ra vấn đề hiệu năng hoặc làm tăng độ trễ.</w:t>
      </w:r>
    </w:p>
    <w:p w14:paraId="760D2FB1" w14:textId="3404C751" w:rsidR="00702A41" w:rsidRPr="005F3F44" w:rsidRDefault="00702A41" w:rsidP="00825E82">
      <w:pPr>
        <w:pStyle w:val="ListParagraph"/>
        <w:numPr>
          <w:ilvl w:val="0"/>
          <w:numId w:val="15"/>
        </w:numPr>
      </w:pPr>
      <w:r w:rsidRPr="005F3F44">
        <w:t>Tương thích hạn chế: Một số phần mềm yêu cầu kiểm tra toàn vẹn (integrity check) có thể không hoạt động chính xác nếu sử dụng UPX. Ngoài ra, các chương trình sử dụng các kỹ thuật nén hoặc mã hóa đặc biệt khác có thể gặp xung đột khi kết hợp với UPX.</w:t>
      </w:r>
    </w:p>
    <w:p w14:paraId="217D20D9" w14:textId="47664D6C" w:rsidR="00FD7E40" w:rsidRPr="00726797" w:rsidRDefault="00FD7E40" w:rsidP="00825E82">
      <w:pPr>
        <w:pStyle w:val="ListParagraph"/>
        <w:numPr>
          <w:ilvl w:val="1"/>
          <w:numId w:val="11"/>
        </w:numPr>
        <w:tabs>
          <w:tab w:val="clear" w:pos="1800"/>
        </w:tabs>
        <w:ind w:left="851"/>
        <w:rPr>
          <w:b/>
          <w:bCs/>
        </w:rPr>
      </w:pPr>
      <w:r w:rsidRPr="00726797">
        <w:rPr>
          <w:b/>
          <w:bCs/>
        </w:rPr>
        <w:t>AS</w:t>
      </w:r>
      <w:r w:rsidR="00337559" w:rsidRPr="00726797">
        <w:rPr>
          <w:b/>
          <w:bCs/>
        </w:rPr>
        <w:t>P</w:t>
      </w:r>
      <w:r w:rsidRPr="00726797">
        <w:rPr>
          <w:b/>
          <w:bCs/>
        </w:rPr>
        <w:t>ack</w:t>
      </w:r>
    </w:p>
    <w:p w14:paraId="27ED391C" w14:textId="77777777" w:rsidR="006A7451" w:rsidRDefault="0023739C" w:rsidP="006A7451">
      <w:pPr>
        <w:keepNext/>
        <w:jc w:val="center"/>
      </w:pPr>
      <w:r>
        <w:rPr>
          <w:noProof/>
        </w:rPr>
        <w:lastRenderedPageBreak/>
        <w:drawing>
          <wp:inline distT="0" distB="0" distL="0" distR="0" wp14:anchorId="2CA494B1" wp14:editId="733AEE4E">
            <wp:extent cx="3268461" cy="941632"/>
            <wp:effectExtent l="0" t="0" r="0" b="0"/>
            <wp:docPr id="51225300" name="Picture 1" descr="ASPack Software - Application for compression, packing and prot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ack Software - Application for compression, packing and protection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7187" cy="975836"/>
                    </a:xfrm>
                    <a:prstGeom prst="rect">
                      <a:avLst/>
                    </a:prstGeom>
                    <a:noFill/>
                    <a:ln>
                      <a:noFill/>
                    </a:ln>
                  </pic:spPr>
                </pic:pic>
              </a:graphicData>
            </a:graphic>
          </wp:inline>
        </w:drawing>
      </w:r>
    </w:p>
    <w:p w14:paraId="1F889BDA" w14:textId="2F5B12CD" w:rsidR="0023739C" w:rsidRDefault="006A7451" w:rsidP="006A7451">
      <w:pPr>
        <w:pStyle w:val="Caption"/>
      </w:pPr>
      <w:bookmarkStart w:id="31" w:name="_Toc187796260"/>
      <w:bookmarkStart w:id="32" w:name="_Toc187814746"/>
      <w:bookmarkStart w:id="33" w:name="_Toc187856617"/>
      <w:r>
        <w:t xml:space="preserve">Hình </w:t>
      </w:r>
      <w:fldSimple w:instr=" SEQ Hình \* ARABIC ">
        <w:r w:rsidR="0052290A">
          <w:rPr>
            <w:noProof/>
          </w:rPr>
          <w:t>4</w:t>
        </w:r>
      </w:fldSimple>
      <w:r>
        <w:t xml:space="preserve">. </w:t>
      </w:r>
      <w:r w:rsidR="0023739C">
        <w:t>Công nghệ nén tệp tin ASPack</w:t>
      </w:r>
      <w:bookmarkEnd w:id="31"/>
      <w:bookmarkEnd w:id="32"/>
      <w:bookmarkEnd w:id="33"/>
    </w:p>
    <w:p w14:paraId="6FCF3195" w14:textId="335FE699" w:rsidR="00822D16" w:rsidRPr="00822D16" w:rsidRDefault="00822D16" w:rsidP="0013339D">
      <w:r w:rsidRPr="00822D16">
        <w:t xml:space="preserve">ASPack là một giải pháp tiên tiến dành cho việc nén tệp thực thi Win32 (EXE) và bảo vệ chúng trước các hoạt động </w:t>
      </w:r>
      <w:r w:rsidR="0013339D">
        <w:t xml:space="preserve">dịch ngược </w:t>
      </w:r>
      <w:r w:rsidRPr="00822D16">
        <w:t>mã không chuyên.</w:t>
      </w:r>
      <w:r w:rsidR="0013339D">
        <w:t xml:space="preserve"> </w:t>
      </w:r>
      <w:r w:rsidRPr="00822D16">
        <w:t>Công cụ này giúp giảm kích thước chương trình và thư viện Windows lên đến 70%, với tỷ lệ nén cao hơn tiêu chuẩn ZIP từ 10-20%</w:t>
      </w:r>
      <w:r w:rsidR="0013339D">
        <w:t xml:space="preserve">, </w:t>
      </w:r>
      <w:r w:rsidRPr="00822D16">
        <w:t>không chỉ tối ưu hóa dung lượng lưu trữ mà còn giảm thời gian tải qua mạng và thời gian tải xuống từ internet một cách đáng kể.</w:t>
      </w:r>
      <w:r w:rsidR="007A6ED1">
        <w:t xml:space="preserve"> </w:t>
      </w:r>
      <w:r w:rsidR="007A6ED1" w:rsidRPr="008A29DD">
        <w:t xml:space="preserve">Với khả năng nén tệp, mã chương trình, dữ liệu và tài nguyên, ASPack cung cấp một giải pháp toàn diện, phù hợp với các nhà phát triển cần giảm kích thước tệp và cải thiện hiệu suất hệ thống. </w:t>
      </w:r>
    </w:p>
    <w:p w14:paraId="7AAE24B3" w14:textId="2E444D4E" w:rsidR="00822D16" w:rsidRPr="00822D16" w:rsidRDefault="00822D16" w:rsidP="00822D16">
      <w:r w:rsidRPr="00822D16">
        <w:t>Ngoài khả năng nén mạnh mẽ, ASPack còn cung cấp lớp bảo mật bổ sung, bảo vệ chương trình và ứng dụng khỏi các phân tích trái phép, các công cụ gỡ lỗi và dịch ngược. Các chương trình được nén bằng ASPack vẫn duy trì đầy đủ chức năng và hiệu suất, hoạt động như trước mà không gây bất kỳ ảnh hưởng tiêu cực nào đến trải nghiệm người dùng.</w:t>
      </w:r>
      <w:r w:rsidR="007A6ED1">
        <w:t xml:space="preserve"> </w:t>
      </w:r>
      <w:r w:rsidR="007A6ED1" w:rsidRPr="008A29DD">
        <w:t>Công cụ này hoạt động độc lập và không yêu cầu phần mềm bổ sung, đồng thời hỗ trợ các tên tệp dài, mang lại sự linh hoạt cho người dùng trong các dự án với yêu cầu đặc biệt.</w:t>
      </w:r>
    </w:p>
    <w:p w14:paraId="37F9CCA6" w14:textId="5037B4A6" w:rsidR="00BD0662" w:rsidRPr="00BD0662" w:rsidRDefault="00F11EA3" w:rsidP="00BD0662">
      <w:r>
        <w:rPr>
          <w:b/>
          <w:bCs/>
        </w:rPr>
        <w:t xml:space="preserve">Ưu điểm nổi bật </w:t>
      </w:r>
      <w:r w:rsidR="00BD0662" w:rsidRPr="00BD0662">
        <w:rPr>
          <w:b/>
          <w:bCs/>
        </w:rPr>
        <w:t>của ASPack</w:t>
      </w:r>
      <w:r>
        <w:rPr>
          <w:b/>
          <w:bCs/>
        </w:rPr>
        <w:t>:</w:t>
      </w:r>
    </w:p>
    <w:p w14:paraId="052CC06B" w14:textId="77777777" w:rsidR="00BD0662" w:rsidRPr="00BD0662" w:rsidRDefault="00BD0662" w:rsidP="00825E82">
      <w:pPr>
        <w:pStyle w:val="ListParagraph"/>
        <w:numPr>
          <w:ilvl w:val="0"/>
          <w:numId w:val="16"/>
        </w:numPr>
      </w:pPr>
      <w:r w:rsidRPr="00BD0662">
        <w:t>Giảm kích thước tệp thực thi lên đến 70%, giúp tối ưu hóa dung lượng lưu trữ.</w:t>
      </w:r>
    </w:p>
    <w:p w14:paraId="20DE809F" w14:textId="77777777" w:rsidR="00BD0662" w:rsidRPr="00BD0662" w:rsidRDefault="00BD0662" w:rsidP="00825E82">
      <w:pPr>
        <w:pStyle w:val="ListParagraph"/>
        <w:numPr>
          <w:ilvl w:val="0"/>
          <w:numId w:val="16"/>
        </w:numPr>
      </w:pPr>
      <w:r w:rsidRPr="00BD0662">
        <w:t>Giảm thời gian tải qua mạng và thời gian tải xuống từ internet, nâng cao hiệu suất.</w:t>
      </w:r>
    </w:p>
    <w:p w14:paraId="12F90CA3" w14:textId="77777777" w:rsidR="00BD0662" w:rsidRPr="00BD0662" w:rsidRDefault="00BD0662" w:rsidP="00825E82">
      <w:pPr>
        <w:pStyle w:val="ListParagraph"/>
        <w:numPr>
          <w:ilvl w:val="0"/>
          <w:numId w:val="16"/>
        </w:numPr>
      </w:pPr>
      <w:r w:rsidRPr="00BD0662">
        <w:t>Các ứng dụng Windows nhúng yêu cầu ít không gian lưu trữ hơn đáng kể.</w:t>
      </w:r>
    </w:p>
    <w:p w14:paraId="77667784" w14:textId="77777777" w:rsidR="00BD0662" w:rsidRPr="00BD0662" w:rsidRDefault="00BD0662" w:rsidP="00825E82">
      <w:pPr>
        <w:pStyle w:val="ListParagraph"/>
        <w:numPr>
          <w:ilvl w:val="0"/>
          <w:numId w:val="16"/>
        </w:numPr>
      </w:pPr>
      <w:r w:rsidRPr="00BD0662">
        <w:t>Bảo vệ tài nguyên và mã nguồn khỏi việc xem trộm, công cụ phân tích mã (disassemblers) và dịch ngược (decompilers).</w:t>
      </w:r>
    </w:p>
    <w:p w14:paraId="31040CE6" w14:textId="77777777" w:rsidR="00BD0662" w:rsidRPr="00BD0662" w:rsidRDefault="00BD0662" w:rsidP="00825E82">
      <w:pPr>
        <w:pStyle w:val="ListParagraph"/>
        <w:numPr>
          <w:ilvl w:val="0"/>
          <w:numId w:val="16"/>
        </w:numPr>
      </w:pPr>
      <w:r w:rsidRPr="00BD0662">
        <w:t>Không yêu cầu phí bản quyền khi phân phối các chương trình đã nén.</w:t>
      </w:r>
    </w:p>
    <w:p w14:paraId="036F9678" w14:textId="77777777" w:rsidR="00BD0662" w:rsidRDefault="00BD0662" w:rsidP="00825E82">
      <w:pPr>
        <w:pStyle w:val="ListParagraph"/>
        <w:numPr>
          <w:ilvl w:val="0"/>
          <w:numId w:val="16"/>
        </w:numPr>
      </w:pPr>
      <w:r w:rsidRPr="00BD0662">
        <w:t>Tương thích với các tệp thực thi được tạo ra từ Microsoft Visual C++, Visual Basic, Embarcadero Delphi, C++ Builder và các trình biên dịch Win32 khác.</w:t>
      </w:r>
    </w:p>
    <w:p w14:paraId="0D7D9F41" w14:textId="11F9E685" w:rsidR="00337559" w:rsidRPr="001C467E" w:rsidRDefault="00FE6BFC" w:rsidP="00337559">
      <w:pPr>
        <w:rPr>
          <w:b/>
          <w:bCs/>
        </w:rPr>
      </w:pPr>
      <w:r w:rsidRPr="001C467E">
        <w:rPr>
          <w:b/>
          <w:bCs/>
        </w:rPr>
        <w:lastRenderedPageBreak/>
        <w:t>Một số nhược điểm của ASPack:</w:t>
      </w:r>
    </w:p>
    <w:p w14:paraId="6DA5C988" w14:textId="3227F8CD" w:rsidR="00FE6BFC" w:rsidRPr="00FE6BFC" w:rsidRDefault="00FE6BFC" w:rsidP="00825E82">
      <w:pPr>
        <w:pStyle w:val="ListParagraph"/>
        <w:numPr>
          <w:ilvl w:val="0"/>
          <w:numId w:val="17"/>
        </w:numPr>
      </w:pPr>
      <w:r w:rsidRPr="00FE6BFC">
        <w:t>Giới hạn đối với mã máy: ASPack chủ yếu tối ưu cho các tệp thực thi Win32 và có thể không tương thích hoàn toàn với các mã máy phức tạp hoặc các ứng dụng sử dụng cấu trúc tệp khác.</w:t>
      </w:r>
    </w:p>
    <w:p w14:paraId="07B24519" w14:textId="6B9FE908" w:rsidR="00FE6BFC" w:rsidRDefault="001C467E" w:rsidP="00825E82">
      <w:pPr>
        <w:pStyle w:val="ListParagraph"/>
        <w:numPr>
          <w:ilvl w:val="0"/>
          <w:numId w:val="17"/>
        </w:numPr>
      </w:pPr>
      <w:r w:rsidRPr="001C467E">
        <w:t>Chỉ hỗ trợ các phiên bản Windows cũ</w:t>
      </w:r>
      <w:r>
        <w:t>:</w:t>
      </w:r>
      <w:r w:rsidRPr="001C467E">
        <w:t xml:space="preserve"> Mặc dù công cụ này hoạt động tốt trên các phiên bản Windows phổ biến như Windows XP, Vista, và Windows 7, nhưng nó có thể gặp vấn đề tương thích với các phiên bản Windows mới hơn như Windows 10 và Windows 11.</w:t>
      </w:r>
    </w:p>
    <w:p w14:paraId="0C820ED0" w14:textId="1574FE4D" w:rsidR="00FF4A8E" w:rsidRDefault="00FF4A8E" w:rsidP="00825E82">
      <w:pPr>
        <w:pStyle w:val="ListParagraph"/>
        <w:numPr>
          <w:ilvl w:val="0"/>
          <w:numId w:val="17"/>
        </w:numPr>
      </w:pPr>
      <w:r w:rsidRPr="00FF4A8E">
        <w:t xml:space="preserve">Khả năng tương thích với các công cụ phát triển khác: Dù hỗ trợ tốt các công cụ phát triển phổ biến như Microsoft Visual C++ và Visual Basic, ASPack có thể gặp khó khăn khi tương thích với một số trình biên dịch </w:t>
      </w:r>
      <w:r w:rsidR="006052C8">
        <w:t>và các</w:t>
      </w:r>
      <w:r w:rsidRPr="00FF4A8E">
        <w:t xml:space="preserve"> nền tảng phát triển mới.</w:t>
      </w:r>
    </w:p>
    <w:p w14:paraId="6889AF73" w14:textId="04A56B3E" w:rsidR="005A3F04" w:rsidRDefault="005A3F04" w:rsidP="00825E82">
      <w:pPr>
        <w:pStyle w:val="ListParagraph"/>
        <w:numPr>
          <w:ilvl w:val="0"/>
          <w:numId w:val="17"/>
        </w:numPr>
      </w:pPr>
      <w:r w:rsidRPr="005A3F04">
        <w:t>Hiệu suất giảm khi nén một số tệp lớn: Trong một số trường hợp, việc nén các tệp EXE lớn có thể gây giảm hiệu suất, đặc biệt khi giải nén chương trình, mặc dù thuật toán giải nén của ASPack được tối ưu hóa, nhưng quá trình này vẫn có thể tốn thời gian trong một số tình huống đặc biệt.</w:t>
      </w:r>
    </w:p>
    <w:p w14:paraId="74457DFD" w14:textId="32EE954E" w:rsidR="00D37026" w:rsidRDefault="000E39A3" w:rsidP="000E39A3">
      <w:r w:rsidRPr="000E39A3">
        <w:t>ASPack thích hợp nhất cho các ứng dụng Windows nhẹ, cần tối ưu hóa dung lượng và bảo mật mã nguồn, đồng thời hỗ trợ tốt các công cụ phát triển phần mềm truyền thống.</w:t>
      </w:r>
      <w:r>
        <w:t xml:space="preserve"> Tuy </w:t>
      </w:r>
      <w:r w:rsidR="00D37026" w:rsidRPr="00D37026">
        <w:t>ASPack là một công cụ mạnh mẽ và hiệu quả, nhưng nó cũng có những nhược điểm cần được cân nhắc khi quyết định sử dụng cho các dự án phát triển phần mềm</w:t>
      </w:r>
      <w:r w:rsidR="00D37026">
        <w:t xml:space="preserve"> hiện đại</w:t>
      </w:r>
      <w:r w:rsidR="00D37026" w:rsidRPr="00D37026">
        <w:t>.</w:t>
      </w:r>
    </w:p>
    <w:p w14:paraId="70A399D1" w14:textId="354BD53D" w:rsidR="00C472D6" w:rsidRPr="00726797" w:rsidRDefault="00C472D6" w:rsidP="00825E82">
      <w:pPr>
        <w:pStyle w:val="ListParagraph"/>
        <w:numPr>
          <w:ilvl w:val="1"/>
          <w:numId w:val="11"/>
        </w:numPr>
        <w:tabs>
          <w:tab w:val="clear" w:pos="1800"/>
        </w:tabs>
        <w:ind w:left="851"/>
        <w:rPr>
          <w:b/>
          <w:bCs/>
        </w:rPr>
      </w:pPr>
      <w:r w:rsidRPr="00726797">
        <w:rPr>
          <w:b/>
          <w:bCs/>
        </w:rPr>
        <w:t>MPRESS</w:t>
      </w:r>
    </w:p>
    <w:p w14:paraId="5D38CEEF" w14:textId="77777777" w:rsidR="006528A2" w:rsidRDefault="00D87D28" w:rsidP="006528A2">
      <w:pPr>
        <w:keepNext/>
        <w:ind w:firstLine="0"/>
        <w:jc w:val="center"/>
      </w:pPr>
      <w:r w:rsidRPr="00D87D28">
        <w:rPr>
          <w:noProof/>
        </w:rPr>
        <w:drawing>
          <wp:inline distT="0" distB="0" distL="0" distR="0" wp14:anchorId="3BC66F0F" wp14:editId="17891211">
            <wp:extent cx="4023007" cy="1052830"/>
            <wp:effectExtent l="0" t="0" r="0" b="0"/>
            <wp:docPr id="201688375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83751" name="Picture 1" descr="A close up of a logo&#10;&#10;Description automatically generated"/>
                    <pic:cNvPicPr/>
                  </pic:nvPicPr>
                  <pic:blipFill>
                    <a:blip r:embed="rId20"/>
                    <a:stretch>
                      <a:fillRect/>
                    </a:stretch>
                  </pic:blipFill>
                  <pic:spPr>
                    <a:xfrm>
                      <a:off x="0" y="0"/>
                      <a:ext cx="4072327" cy="1065737"/>
                    </a:xfrm>
                    <a:prstGeom prst="rect">
                      <a:avLst/>
                    </a:prstGeom>
                  </pic:spPr>
                </pic:pic>
              </a:graphicData>
            </a:graphic>
          </wp:inline>
        </w:drawing>
      </w:r>
    </w:p>
    <w:p w14:paraId="6BECCD53" w14:textId="4A547C55" w:rsidR="00DD2604" w:rsidRDefault="006528A2" w:rsidP="006528A2">
      <w:pPr>
        <w:pStyle w:val="Caption"/>
      </w:pPr>
      <w:bookmarkStart w:id="34" w:name="_Toc187796261"/>
      <w:bookmarkStart w:id="35" w:name="_Toc187814747"/>
      <w:bookmarkStart w:id="36" w:name="_Toc187856618"/>
      <w:r>
        <w:t xml:space="preserve">Hình </w:t>
      </w:r>
      <w:fldSimple w:instr=" SEQ Hình \* ARABIC ">
        <w:r w:rsidR="0052290A">
          <w:rPr>
            <w:noProof/>
          </w:rPr>
          <w:t>5</w:t>
        </w:r>
      </w:fldSimple>
      <w:r w:rsidR="006052C8">
        <w:t>. Công cụ nén tệp tin MPRESS</w:t>
      </w:r>
      <w:bookmarkEnd w:id="34"/>
      <w:bookmarkEnd w:id="35"/>
      <w:bookmarkEnd w:id="36"/>
    </w:p>
    <w:p w14:paraId="067F849B" w14:textId="35F0903C" w:rsidR="00C52054" w:rsidRPr="00C52054" w:rsidRDefault="00C52054" w:rsidP="00C52054">
      <w:r w:rsidRPr="00C52054">
        <w:t xml:space="preserve">MPRESS là một công cụ miễn phí dành cho việc nén các tệp thực thi, hỗ trợ nhiều định dạng như PE32, PE32+, .NET, và MAC-DARWIN. Với khả năng giảm kích thước chương </w:t>
      </w:r>
      <w:r w:rsidRPr="00C52054">
        <w:lastRenderedPageBreak/>
        <w:t>trình và thư viện, MPRESS giúp tối ưu hóa dung lượng tệp, đồng thời cải thiện thời gian khởi động khi ứng dụng được tải từ các thiết bị lưu trữ chậm hoặc qua mạng. Đây là giải pháp lý tưởng để cải thiện hiệu quả hoạt động của các ứng dụng.</w:t>
      </w:r>
    </w:p>
    <w:p w14:paraId="650EE36E" w14:textId="77777777" w:rsidR="00C52054" w:rsidRPr="00C52054" w:rsidRDefault="00C52054" w:rsidP="00C52054">
      <w:r w:rsidRPr="00C52054">
        <w:t>Một trong những tính năng nổi bật của MPRESS là công nghệ giải nén tại chỗ (in-place decompression), cho phép giải nén các tệp thực thi mà không gây áp lực lên bộ nhớ hoặc ảnh hưởng tiêu cực đến hiệu suất. Ngoài ra, MPRESS còn cung cấp lớp bảo vệ chống lại các hành vi dịch ngược và phân tích mã từ các hacker không chuyên, đảm bảo tính bảo mật cho mã nguồn của bạn. Đặc biệt, các chương trình được nén bằng MPRESS hoạt động mượt mà như trước đây, không gặp bất kỳ suy giảm hiệu suất nào.</w:t>
      </w:r>
    </w:p>
    <w:p w14:paraId="218E6FE4" w14:textId="6EEF51DB" w:rsidR="00C472D6" w:rsidRDefault="00C52054" w:rsidP="00C52054">
      <w:r w:rsidRPr="00C52054">
        <w:t>MPRESS sử dụng thư viện nén dữ liệu LZMAT với tốc độ cực kỳ nhanh. Kể từ phiên bản 2.00, phát hành ngày 21 tháng 3 năm 2009, MPRESS còn hỗ trợ nén tùy chọn bằng thuật toán LZMA, mang lại hiệu quả nén vượt trội hơn. Đây là công cụ hoàn toàn miễn phí, không yêu cầu bất kỳ chi phí bản quyền nào, phù hợp với mọi đối tượng sử dụng.</w:t>
      </w:r>
    </w:p>
    <w:p w14:paraId="44644FB3" w14:textId="3378E089" w:rsidR="00F16888" w:rsidRDefault="00F16888" w:rsidP="00C52054">
      <w:r w:rsidRPr="00F16888">
        <w:t>Vào tháng 3 năm 2011, ông DonDD đã phát triển và phát hành giao diện đồ họa (GUI) cho MPRESS, giúp người dùng dễ dàng thao tác hơn</w:t>
      </w:r>
    </w:p>
    <w:p w14:paraId="4EA7F531" w14:textId="7BB076CD" w:rsidR="006052C8" w:rsidRDefault="00782DEC" w:rsidP="00782DEC">
      <w:pPr>
        <w:rPr>
          <w:b/>
          <w:bCs/>
        </w:rPr>
      </w:pPr>
      <w:r>
        <w:rPr>
          <w:b/>
          <w:bCs/>
        </w:rPr>
        <w:t xml:space="preserve">Ưu điểm nổi bật </w:t>
      </w:r>
      <w:r w:rsidRPr="00BD0662">
        <w:rPr>
          <w:b/>
          <w:bCs/>
        </w:rPr>
        <w:t xml:space="preserve">của </w:t>
      </w:r>
      <w:r>
        <w:rPr>
          <w:b/>
          <w:bCs/>
        </w:rPr>
        <w:t>MPRESS:</w:t>
      </w:r>
    </w:p>
    <w:p w14:paraId="64C1E374" w14:textId="77777777" w:rsidR="001102C7" w:rsidRPr="001102C7" w:rsidRDefault="001102C7" w:rsidP="00825E82">
      <w:pPr>
        <w:pStyle w:val="ListParagraph"/>
        <w:numPr>
          <w:ilvl w:val="0"/>
          <w:numId w:val="18"/>
        </w:numPr>
      </w:pPr>
      <w:r w:rsidRPr="001102C7">
        <w:t>Nén nâng cao cho nhiều loại tệp thực thi: Hỗ trợ nén các tệp .NET (anyCPU, x86, AMD64, IA64 EXE) với khả năng tương thích Microsoft Framework 1.1/2.0/3.0/4.0 mà không yêu cầu cài đặt .NET Framework. Đồng thời, cung cấp tính năng nén tối ưu cho các tệp PE32/PE32+ (EXE, DLL, OCX, v.v.) và ứng dụng macOS như mac-darwin-i386, mac-darwin-x86_64, mac-darwin-ub.</w:t>
      </w:r>
    </w:p>
    <w:p w14:paraId="7D3FB6CC" w14:textId="77777777" w:rsidR="001102C7" w:rsidRPr="001102C7" w:rsidRDefault="001102C7" w:rsidP="00825E82">
      <w:pPr>
        <w:pStyle w:val="ListParagraph"/>
        <w:numPr>
          <w:ilvl w:val="0"/>
          <w:numId w:val="18"/>
        </w:numPr>
      </w:pPr>
      <w:r w:rsidRPr="001102C7">
        <w:t>Công nghệ nén hiệu quả và bảo mật: Sử dụng thuật toán LZMA tùy chọn, nén mã chương trình, dữ liệu và tài nguyên một cách tối ưu. MPRESS còn giúp loại bỏ thông tin nhạy cảm như relocation, debug information và exceptions, bảo vệ ứng dụng khỏi các rủi ro bảo mật.</w:t>
      </w:r>
    </w:p>
    <w:p w14:paraId="1054B243" w14:textId="77777777" w:rsidR="001102C7" w:rsidRPr="001102C7" w:rsidRDefault="001102C7" w:rsidP="00825E82">
      <w:pPr>
        <w:pStyle w:val="ListParagraph"/>
        <w:numPr>
          <w:ilvl w:val="0"/>
          <w:numId w:val="18"/>
        </w:numPr>
      </w:pPr>
      <w:r w:rsidRPr="001102C7">
        <w:lastRenderedPageBreak/>
        <w:t>Giải nén nhanh và hiệu quả: Với tốc độ giải nén lên đến ~210 MB/giây trên AMD 2500+, MPRESS sử dụng công nghệ giải nén tại chỗ (in-place decompression), không tạo thêm áp lực bộ nhớ hay gây suy giảm hiệu suất.</w:t>
      </w:r>
    </w:p>
    <w:p w14:paraId="673C8E6C" w14:textId="061475AC" w:rsidR="00782DEC" w:rsidRDefault="001102C7" w:rsidP="00825E82">
      <w:pPr>
        <w:pStyle w:val="ListParagraph"/>
        <w:numPr>
          <w:ilvl w:val="0"/>
          <w:numId w:val="18"/>
        </w:numPr>
      </w:pPr>
      <w:r w:rsidRPr="001102C7">
        <w:t>Hoạt động linh hoạt và toàn diện: Hỗ trợ UNICODE, hoạt động hoàn toàn minh bạch và tự chứa. Giao diện dòng lệnh cho phép tích hợp dễ dàng vào các tập lệnh batch hoặc tệp makefile để tự động hóa quá trình nén.</w:t>
      </w:r>
    </w:p>
    <w:p w14:paraId="579B77AC" w14:textId="2FB1593E" w:rsidR="001102C7" w:rsidRPr="00340E6A" w:rsidRDefault="00D6580B" w:rsidP="001102C7">
      <w:pPr>
        <w:ind w:left="720" w:firstLine="0"/>
        <w:rPr>
          <w:b/>
          <w:bCs/>
        </w:rPr>
      </w:pPr>
      <w:r w:rsidRPr="00340E6A">
        <w:rPr>
          <w:b/>
          <w:bCs/>
        </w:rPr>
        <w:t>Một số nhược điểm của MPRESS:</w:t>
      </w:r>
    </w:p>
    <w:p w14:paraId="01696DDE" w14:textId="1D88290E" w:rsidR="00D6580B" w:rsidRPr="00D37421" w:rsidRDefault="00C21439" w:rsidP="00825E82">
      <w:pPr>
        <w:pStyle w:val="ListParagraph"/>
        <w:numPr>
          <w:ilvl w:val="0"/>
          <w:numId w:val="19"/>
        </w:numPr>
      </w:pPr>
      <w:r w:rsidRPr="00D37421">
        <w:t>Tương thích hệ điều hành hạn chế: Mặc dù hỗ trợ nhiều phiên bản Windows từ 9x đến Windows 8, MPRESS không được cập nhật để tương thích tốt với các hệ điều hành mới hơn như Windows 10, Windows 11 hoặc các môi trường hiện đại hơn.</w:t>
      </w:r>
    </w:p>
    <w:p w14:paraId="1B9F5721" w14:textId="038CB812" w:rsidR="00C21439" w:rsidRPr="00D37421" w:rsidRDefault="00D37421" w:rsidP="00825E82">
      <w:pPr>
        <w:pStyle w:val="ListParagraph"/>
        <w:numPr>
          <w:ilvl w:val="0"/>
          <w:numId w:val="19"/>
        </w:numPr>
      </w:pPr>
      <w:r w:rsidRPr="00D37421">
        <w:t>Chỉ bảo vệ ở mức cơ bản: MPRESS cung cấp một số tính năng bảo vệ chống dịch ngược (reverse engineering), nhưng không hiệu quả trước các hacker chuyên nghiệp hoặc các công cụ mạnh hơn dành cho việc phân tích mã.</w:t>
      </w:r>
    </w:p>
    <w:p w14:paraId="71A29293" w14:textId="0EDBB25C" w:rsidR="00D37421" w:rsidRDefault="00D37421" w:rsidP="00825E82">
      <w:pPr>
        <w:pStyle w:val="ListParagraph"/>
        <w:numPr>
          <w:ilvl w:val="0"/>
          <w:numId w:val="19"/>
        </w:numPr>
      </w:pPr>
      <w:r w:rsidRPr="00D37421">
        <w:t>Không có bản cập nhật thường xuyên: Phiên bản mới nhất (2.19) đã không được cập nhật trong nhiều năm, dẫn đến việc thiếu hỗ trợ cho các công nghệ hoặc định dạng mới.</w:t>
      </w:r>
    </w:p>
    <w:p w14:paraId="59C388A3" w14:textId="1015E230" w:rsidR="00D618CB" w:rsidRPr="00D37421" w:rsidRDefault="00D618CB" w:rsidP="00D618CB">
      <w:r w:rsidRPr="00D618CB">
        <w:t>MPRESS phù hợp nhất để nén các tệp thực thi và thư viện nhỏ, giảm dung lượng và tăng tốc khởi động trên các hệ thống cũ hoặc tài nguyên hạn chế. Nó cũng là lựa chọn tốt để bảo vệ cơ bản chống dịch ngược mà không phát sinh chi phí.</w:t>
      </w:r>
    </w:p>
    <w:p w14:paraId="5770E6A9" w14:textId="4711AD00" w:rsidR="00702195" w:rsidRPr="00E94B93" w:rsidRDefault="00702195" w:rsidP="00825E82">
      <w:pPr>
        <w:pStyle w:val="ListParagraph"/>
        <w:numPr>
          <w:ilvl w:val="1"/>
          <w:numId w:val="11"/>
        </w:numPr>
        <w:ind w:left="851"/>
        <w:rPr>
          <w:b/>
        </w:rPr>
      </w:pPr>
      <w:r w:rsidRPr="00E94B93">
        <w:rPr>
          <w:b/>
        </w:rPr>
        <w:t xml:space="preserve">PECompact </w:t>
      </w:r>
    </w:p>
    <w:p w14:paraId="0DEF8D44" w14:textId="77777777" w:rsidR="00837054" w:rsidRDefault="00447157" w:rsidP="00837054">
      <w:pPr>
        <w:keepNext/>
        <w:ind w:firstLine="0"/>
        <w:jc w:val="center"/>
      </w:pPr>
      <w:r w:rsidRPr="00447157">
        <w:rPr>
          <w:noProof/>
        </w:rPr>
        <w:drawing>
          <wp:inline distT="0" distB="0" distL="0" distR="0" wp14:anchorId="56FE426B" wp14:editId="39BA462A">
            <wp:extent cx="5613621" cy="727882"/>
            <wp:effectExtent l="0" t="0" r="6350" b="0"/>
            <wp:docPr id="117609606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96066" name="Picture 1" descr="A close up of a text&#10;&#10;Description automatically generated"/>
                    <pic:cNvPicPr/>
                  </pic:nvPicPr>
                  <pic:blipFill>
                    <a:blip r:embed="rId21"/>
                    <a:stretch>
                      <a:fillRect/>
                    </a:stretch>
                  </pic:blipFill>
                  <pic:spPr>
                    <a:xfrm>
                      <a:off x="0" y="0"/>
                      <a:ext cx="5672711" cy="735544"/>
                    </a:xfrm>
                    <a:prstGeom prst="rect">
                      <a:avLst/>
                    </a:prstGeom>
                  </pic:spPr>
                </pic:pic>
              </a:graphicData>
            </a:graphic>
          </wp:inline>
        </w:drawing>
      </w:r>
    </w:p>
    <w:p w14:paraId="7C04ED14" w14:textId="51118E39" w:rsidR="000A6161" w:rsidRDefault="00837054" w:rsidP="00837054">
      <w:pPr>
        <w:pStyle w:val="Caption"/>
      </w:pPr>
      <w:bookmarkStart w:id="37" w:name="_Toc187796262"/>
      <w:bookmarkStart w:id="38" w:name="_Toc187814748"/>
      <w:bookmarkStart w:id="39" w:name="_Toc187856619"/>
      <w:r>
        <w:t xml:space="preserve">Hình </w:t>
      </w:r>
      <w:fldSimple w:instr=" SEQ Hình \* ARABIC ">
        <w:r w:rsidR="0052290A">
          <w:rPr>
            <w:noProof/>
          </w:rPr>
          <w:t>6</w:t>
        </w:r>
      </w:fldSimple>
      <w:r w:rsidR="000A6161">
        <w:t>. Công cụ nén tệp tin PECompact</w:t>
      </w:r>
      <w:bookmarkEnd w:id="37"/>
      <w:bookmarkEnd w:id="38"/>
      <w:bookmarkEnd w:id="39"/>
    </w:p>
    <w:p w14:paraId="5CFD3F18" w14:textId="1DF2589B" w:rsidR="00B51C56" w:rsidRDefault="00B51C56" w:rsidP="00B51C56">
      <w:r w:rsidRPr="00B51C56">
        <w:t xml:space="preserve">PECompact là một công cụ nén tệp thực thi trên Windows. Bạn sẽ không tìm thấy bất kỳ trình nén nào khác có các tính năng giống như PECompact. Công cụ này có một hệ thống plugin </w:t>
      </w:r>
      <w:r w:rsidRPr="00B51C56">
        <w:lastRenderedPageBreak/>
        <w:t>cung cấp khả năng tùy chỉnh gần như không giới hạn, làm cho nó khác biệt hoàn toàn so với các đối thủ cạnh tranh khác.</w:t>
      </w:r>
    </w:p>
    <w:p w14:paraId="552D60B8" w14:textId="7C542EC1" w:rsidR="0078163A" w:rsidRDefault="0078163A" w:rsidP="00B51C56">
      <w:r>
        <w:t xml:space="preserve">Theo thông tin </w:t>
      </w:r>
      <w:r w:rsidR="008D2464">
        <w:t xml:space="preserve">của website Bitsum, PECompact </w:t>
      </w:r>
      <w:r w:rsidRPr="0078163A">
        <w:t xml:space="preserve">nén tốt hơn ASPack, tốt hơn nhiều so với PEtite, và nén ngang ngửa với UPX (nhưng không có chế độ giải nén như UPX). PECompact giữ mã và dữ liệu </w:t>
      </w:r>
      <w:r w:rsidR="008D2464">
        <w:t>bị</w:t>
      </w:r>
      <w:r w:rsidRPr="0078163A">
        <w:t xml:space="preserve"> nén ở mức tốt nhất có thể, cung cấp sự cân bằng hoàn hảo giữa bảo mật, độ ổn định, và khả năng tương thích. Các tệp thực thi được nén bằng PECompact có thể hoạt động ở mọi nơi mà không cần bất kỳ thay đổi nào.</w:t>
      </w:r>
      <w:r w:rsidR="00323ED5">
        <w:t xml:space="preserve"> </w:t>
      </w:r>
      <w:r w:rsidR="00323ED5" w:rsidRPr="00323ED5">
        <w:t xml:space="preserve">PECompact </w:t>
      </w:r>
      <w:r w:rsidR="00323ED5">
        <w:t>còn</w:t>
      </w:r>
      <w:r w:rsidR="00323ED5" w:rsidRPr="00323ED5">
        <w:t xml:space="preserve"> tương thích với tính năng DEP</w:t>
      </w:r>
      <w:r w:rsidR="00323ED5">
        <w:t xml:space="preserve">. </w:t>
      </w:r>
      <w:r w:rsidR="00AE45ED" w:rsidRPr="00AE45ED">
        <w:rPr>
          <w:i/>
          <w:iCs/>
        </w:rPr>
        <w:t>DEP là gì</w:t>
      </w:r>
      <w:r w:rsidR="00AE45ED">
        <w:t xml:space="preserve">? </w:t>
      </w:r>
      <w:r w:rsidR="00323ED5">
        <w:t xml:space="preserve">DEP – </w:t>
      </w:r>
      <w:r w:rsidR="00323ED5" w:rsidRPr="00BD2B3B">
        <w:t>Data Execution Prevention</w:t>
      </w:r>
      <w:r w:rsidR="00B53692">
        <w:t xml:space="preserve"> </w:t>
      </w:r>
      <w:r w:rsidR="00B53692" w:rsidRPr="00B53692">
        <w:t xml:space="preserve">là một tính năng bảo mật trong hệ điều hành nhằm ngăn chặn các mã độc hại thực thi từ các vùng bộ nhớ không được đánh dấu là có thể thực thi (executable). </w:t>
      </w:r>
    </w:p>
    <w:p w14:paraId="799C7687" w14:textId="7491E144" w:rsidR="006B7CAD" w:rsidRDefault="006B7CAD" w:rsidP="006B7CAD">
      <w:pPr>
        <w:rPr>
          <w:b/>
          <w:bCs/>
        </w:rPr>
      </w:pPr>
      <w:r w:rsidRPr="006B7CAD">
        <w:rPr>
          <w:b/>
          <w:bCs/>
        </w:rPr>
        <w:t xml:space="preserve">Ưu điểm nổi bật của </w:t>
      </w:r>
      <w:r>
        <w:rPr>
          <w:b/>
          <w:bCs/>
        </w:rPr>
        <w:t>PECompact:</w:t>
      </w:r>
    </w:p>
    <w:p w14:paraId="3F58E34C" w14:textId="77777777" w:rsidR="00B649F6" w:rsidRDefault="00ED7EAC" w:rsidP="00825E82">
      <w:pPr>
        <w:pStyle w:val="ListParagraph"/>
        <w:numPr>
          <w:ilvl w:val="0"/>
          <w:numId w:val="20"/>
        </w:numPr>
      </w:pPr>
      <w:r w:rsidRPr="00ED7EAC">
        <w:t>Khả năng nén vượt trội</w:t>
      </w:r>
      <w:r>
        <w:t xml:space="preserve">: </w:t>
      </w:r>
      <w:r w:rsidRPr="00ED7EAC">
        <w:t>So với các trình nén thực thi khác, tỷ lệ nén của PECompact hoặc là vượt trội, hoặc ít nhất là tương đương, tùy thuộc vào EXE và các yếu tố khác.</w:t>
      </w:r>
    </w:p>
    <w:p w14:paraId="5BF20C27" w14:textId="77777777" w:rsidR="00B649F6" w:rsidRDefault="00CF13BF" w:rsidP="00825E82">
      <w:pPr>
        <w:pStyle w:val="ListParagraph"/>
        <w:numPr>
          <w:ilvl w:val="0"/>
          <w:numId w:val="20"/>
        </w:numPr>
      </w:pPr>
      <w:r w:rsidRPr="00CF13BF">
        <w:t>Mở rộng linh hoạt</w:t>
      </w:r>
      <w:r>
        <w:t xml:space="preserve">: </w:t>
      </w:r>
      <w:r w:rsidRPr="00CF13BF">
        <w:t>Cung cấp danh sách phong phú các plug-in để sử dụng</w:t>
      </w:r>
      <w:r w:rsidR="00EF5211">
        <w:t>, h</w:t>
      </w:r>
      <w:r w:rsidRPr="00CF13BF">
        <w:t>ỗ trợ tạo plug-in tùy chỉnh hoặc bộ nạp thay thế bằng Loader SDK (cần mua riêng).</w:t>
      </w:r>
    </w:p>
    <w:p w14:paraId="3E3458A7" w14:textId="77777777" w:rsidR="00B649F6" w:rsidRDefault="00BD2B3B" w:rsidP="00825E82">
      <w:pPr>
        <w:pStyle w:val="ListParagraph"/>
        <w:numPr>
          <w:ilvl w:val="0"/>
          <w:numId w:val="20"/>
        </w:numPr>
      </w:pPr>
      <w:r w:rsidRPr="00BD2B3B">
        <w:t>Hỗ trợ DEP đầy đủ</w:t>
      </w:r>
      <w:r>
        <w:t xml:space="preserve">: </w:t>
      </w:r>
      <w:r w:rsidRPr="00BD2B3B">
        <w:t>Hỗ trợ tính năng DEP (Data Execution Prevention) mặc định, với khả năng nâng cao là ngăn chặn việc thực thi trên các trang không được đánh dấu là có thể thực thi.</w:t>
      </w:r>
    </w:p>
    <w:p w14:paraId="0C3AB715" w14:textId="032BB110" w:rsidR="00C945DF" w:rsidRPr="00C945DF" w:rsidRDefault="00C945DF" w:rsidP="00825E82">
      <w:pPr>
        <w:pStyle w:val="ListParagraph"/>
        <w:numPr>
          <w:ilvl w:val="0"/>
          <w:numId w:val="20"/>
        </w:numPr>
      </w:pPr>
      <w:r w:rsidRPr="00C945DF">
        <w:t>Thực hiện đúng cách (Does things ‘right’)</w:t>
      </w:r>
      <w:r>
        <w:t xml:space="preserve">: </w:t>
      </w:r>
      <w:r w:rsidRPr="00C945DF">
        <w:t>PECompact thực hiện mọi việc một cách đúng đắn, như</w:t>
      </w:r>
      <w:r>
        <w:t xml:space="preserve"> b</w:t>
      </w:r>
      <w:r w:rsidRPr="00C945DF">
        <w:t>ỏ qua việc nén các vùng chia sẻ của DLL</w:t>
      </w:r>
      <w:r>
        <w:t>, b</w:t>
      </w:r>
      <w:r w:rsidRPr="00C945DF">
        <w:t>ảo toàn thông tin gỡ lỗi.</w:t>
      </w:r>
    </w:p>
    <w:p w14:paraId="7750979F" w14:textId="1F00039B" w:rsidR="00BD2B3B" w:rsidRPr="00FF36DD" w:rsidRDefault="00FF36DD" w:rsidP="00BD2B3B">
      <w:pPr>
        <w:ind w:left="720" w:firstLine="0"/>
        <w:rPr>
          <w:b/>
          <w:bCs/>
        </w:rPr>
      </w:pPr>
      <w:r w:rsidRPr="00FF36DD">
        <w:rPr>
          <w:b/>
          <w:bCs/>
        </w:rPr>
        <w:t>Một số nhược điểm của PECompact:</w:t>
      </w:r>
    </w:p>
    <w:p w14:paraId="61033890" w14:textId="77777777" w:rsidR="00FF36DD" w:rsidRDefault="0098578D" w:rsidP="00825E82">
      <w:pPr>
        <w:pStyle w:val="ListParagraph"/>
        <w:numPr>
          <w:ilvl w:val="0"/>
          <w:numId w:val="20"/>
        </w:numPr>
      </w:pPr>
      <w:r w:rsidRPr="0098578D">
        <w:t xml:space="preserve">Không hỗ </w:t>
      </w:r>
      <w:r w:rsidRPr="00FF36DD">
        <w:t>trợ driver thiết bị (device drivers) và một số assembly .NET,</w:t>
      </w:r>
      <w:r w:rsidRPr="0098578D">
        <w:t xml:space="preserve"> hạn chế phạm vi sử dụng trong các ứng dụng chuyên biệt.</w:t>
      </w:r>
    </w:p>
    <w:p w14:paraId="310F2A3D" w14:textId="77777777" w:rsidR="00FF36DD" w:rsidRDefault="0098578D" w:rsidP="00825E82">
      <w:pPr>
        <w:pStyle w:val="ListParagraph"/>
        <w:numPr>
          <w:ilvl w:val="0"/>
          <w:numId w:val="20"/>
        </w:numPr>
      </w:pPr>
      <w:r w:rsidRPr="0098578D">
        <w:t xml:space="preserve">Chưa hỗ trợ </w:t>
      </w:r>
      <w:r w:rsidRPr="00620F79">
        <w:t>PE+ (PE64),</w:t>
      </w:r>
      <w:r w:rsidRPr="0098578D">
        <w:t xml:space="preserve"> tức là các tệp thực thi 64-bit, vì điều này yêu cầu viết lại hoàn toàn bộ nạp (loader).</w:t>
      </w:r>
    </w:p>
    <w:p w14:paraId="5514A632" w14:textId="6BB8F155" w:rsidR="008813B0" w:rsidRDefault="008813B0" w:rsidP="00825E82">
      <w:pPr>
        <w:pStyle w:val="ListParagraph"/>
        <w:numPr>
          <w:ilvl w:val="0"/>
          <w:numId w:val="20"/>
        </w:numPr>
      </w:pPr>
      <w:r w:rsidRPr="008813B0">
        <w:t>Quy trình nén tệp và việc ký mã sau khi nén (</w:t>
      </w:r>
      <w:r w:rsidRPr="00F67ADA">
        <w:t>code signing</w:t>
      </w:r>
      <w:r w:rsidRPr="008813B0">
        <w:t>) có thể làm tăng thêm bước xử lý và yêu cầu quản lý cẩn thận.</w:t>
      </w:r>
    </w:p>
    <w:p w14:paraId="3300EE24" w14:textId="73D9069F" w:rsidR="00F67ADA" w:rsidRPr="00F67ADA" w:rsidRDefault="00F67ADA" w:rsidP="00825E82">
      <w:pPr>
        <w:pStyle w:val="ListParagraph"/>
        <w:numPr>
          <w:ilvl w:val="0"/>
          <w:numId w:val="20"/>
        </w:numPr>
      </w:pPr>
      <w:r w:rsidRPr="00F67ADA">
        <w:lastRenderedPageBreak/>
        <w:t>Một số tính năng bổ sung, như Loader SDK để tạo bộ nạp tùy chỉnh, yêu cầu mua riêng, làm tăng chi phí tổng thể.</w:t>
      </w:r>
    </w:p>
    <w:p w14:paraId="6F2D2349" w14:textId="1A743B6D" w:rsidR="00F67ADA" w:rsidRDefault="00F67ADA" w:rsidP="00825E82">
      <w:pPr>
        <w:pStyle w:val="ListParagraph"/>
        <w:numPr>
          <w:ilvl w:val="0"/>
          <w:numId w:val="20"/>
        </w:numPr>
      </w:pPr>
      <w:r w:rsidRPr="00F67ADA">
        <w:t>Mặc dù cung cấp nhiều plug-in, việc tích hợp và tối ưu hóa các plug-in này có thể yêu cầu kiến thức kỹ thuật sâu.</w:t>
      </w:r>
    </w:p>
    <w:p w14:paraId="32CEDE90" w14:textId="2264AC11" w:rsidR="00620F79" w:rsidRPr="006B7CAD" w:rsidRDefault="00303233" w:rsidP="00825E82">
      <w:pPr>
        <w:pStyle w:val="ListParagraph"/>
        <w:numPr>
          <w:ilvl w:val="0"/>
          <w:numId w:val="20"/>
        </w:numPr>
      </w:pPr>
      <w:r>
        <w:t xml:space="preserve">Hơi khó ứng dụng </w:t>
      </w:r>
      <w:r w:rsidR="005451D8">
        <w:t>trong thực tiễn vì k</w:t>
      </w:r>
      <w:r w:rsidR="00620F79">
        <w:t>hông có khả năng</w:t>
      </w:r>
      <w:r>
        <w:t xml:space="preserve"> giải nén</w:t>
      </w:r>
      <w:r w:rsidR="00B22321">
        <w:t>.</w:t>
      </w:r>
    </w:p>
    <w:p w14:paraId="77AF5988" w14:textId="4BDA562A" w:rsidR="00B51C56" w:rsidRPr="008E552B" w:rsidRDefault="00B51C56" w:rsidP="00825E82">
      <w:pPr>
        <w:pStyle w:val="ListParagraph"/>
        <w:numPr>
          <w:ilvl w:val="0"/>
          <w:numId w:val="21"/>
        </w:numPr>
        <w:rPr>
          <w:b/>
          <w:bCs/>
        </w:rPr>
      </w:pPr>
      <w:r w:rsidRPr="008E552B">
        <w:rPr>
          <w:b/>
          <w:bCs/>
        </w:rPr>
        <w:t>FSG</w:t>
      </w:r>
    </w:p>
    <w:p w14:paraId="15A7AF25" w14:textId="77777777" w:rsidR="00513485" w:rsidRDefault="004A01BA" w:rsidP="00513485">
      <w:pPr>
        <w:keepNext/>
        <w:ind w:firstLine="0"/>
        <w:jc w:val="center"/>
      </w:pPr>
      <w:r w:rsidRPr="004A01BA">
        <w:rPr>
          <w:noProof/>
        </w:rPr>
        <w:drawing>
          <wp:inline distT="0" distB="0" distL="0" distR="0" wp14:anchorId="76FB1231" wp14:editId="652E6AEC">
            <wp:extent cx="2790907" cy="812885"/>
            <wp:effectExtent l="0" t="0" r="0" b="6350"/>
            <wp:docPr id="2102140700"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40700" name="Picture 2" descr="A close up of a logo&#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3205" cy="819380"/>
                    </a:xfrm>
                    <a:prstGeom prst="rect">
                      <a:avLst/>
                    </a:prstGeom>
                    <a:noFill/>
                    <a:ln>
                      <a:noFill/>
                    </a:ln>
                  </pic:spPr>
                </pic:pic>
              </a:graphicData>
            </a:graphic>
          </wp:inline>
        </w:drawing>
      </w:r>
    </w:p>
    <w:p w14:paraId="4681AEAD" w14:textId="44B32A51" w:rsidR="003029FC" w:rsidRDefault="00513485" w:rsidP="00513485">
      <w:pPr>
        <w:pStyle w:val="Caption"/>
      </w:pPr>
      <w:bookmarkStart w:id="40" w:name="_Toc187796263"/>
      <w:bookmarkStart w:id="41" w:name="_Toc187814749"/>
      <w:bookmarkStart w:id="42" w:name="_Toc187856620"/>
      <w:r>
        <w:t xml:space="preserve">Hình </w:t>
      </w:r>
      <w:fldSimple w:instr=" SEQ Hình \* ARABIC ">
        <w:r w:rsidR="0052290A">
          <w:rPr>
            <w:noProof/>
          </w:rPr>
          <w:t>7</w:t>
        </w:r>
      </w:fldSimple>
      <w:r w:rsidR="008E552B">
        <w:t>. Công cụ nén tập tin FSG</w:t>
      </w:r>
      <w:bookmarkEnd w:id="40"/>
      <w:bookmarkEnd w:id="41"/>
      <w:bookmarkEnd w:id="42"/>
    </w:p>
    <w:p w14:paraId="294C6562" w14:textId="60DA04F3" w:rsidR="00E94B93" w:rsidRPr="00E94B93" w:rsidRDefault="00E94B93" w:rsidP="00816432">
      <w:r w:rsidRPr="00E94B93">
        <w:t>FSG</w:t>
      </w:r>
      <w:r w:rsidR="008E552B">
        <w:t xml:space="preserve"> (Fast Small Good)</w:t>
      </w:r>
      <w:r w:rsidRPr="00E94B93">
        <w:t xml:space="preserve"> là một công cụ nén tệp thực thi nhỏ gọn và hiệu quả, được thiết kế để tối ưu hóa kích thước các tệp PE (Portable Executable) trên hệ điều hành Windows</w:t>
      </w:r>
      <w:r w:rsidR="000F6E90">
        <w:t xml:space="preserve">, </w:t>
      </w:r>
      <w:r w:rsidR="000F6E90" w:rsidRPr="000F6E90">
        <w:t>được phát triển bởi Bartosz Gorski và xuất hiện lần đầu vào khoảng năm 2002.</w:t>
      </w:r>
      <w:r w:rsidRPr="00E94B93">
        <w:t xml:space="preserve"> Với mục tiêu giảm thiểu kích thước tệp mà vẫn duy trì hiệu suất runtime, FSG đã được sử dụng rộng rãi trong các ứng dụng yêu cầu phân phối gọn nhẹ và nhanh chóng.</w:t>
      </w:r>
      <w:r w:rsidR="00816432">
        <w:t xml:space="preserve"> </w:t>
      </w:r>
      <w:r w:rsidRPr="00E94B93">
        <w:t>Các tệp thực thi nén bằng FSG thường có tốc độ giải nén nhanh và không gây ảnh hưởng đáng kể đến hiệu suất runtime của ứng dụng.</w:t>
      </w:r>
      <w:r w:rsidR="00816432">
        <w:t xml:space="preserve"> </w:t>
      </w:r>
      <w:r w:rsidRPr="00E94B93">
        <w:t>Với thiết kế tối giản, FSG dễ sử dụng và không yêu cầu cấu hình phức tạp, phù hợp với cả người dùng cơ bản và chuyên gia.</w:t>
      </w:r>
      <w:r w:rsidR="00816432">
        <w:rPr>
          <w:b/>
          <w:bCs/>
        </w:rPr>
        <w:t xml:space="preserve"> </w:t>
      </w:r>
      <w:r w:rsidRPr="00E94B93">
        <w:t>Công cụ này tương thích tốt với nhiều phiên bản hệ điều hành Windows, hỗ trợ các tệp thực thi được tạo từ các ngôn ngữ lập trình phổ biến như C++, Delphi, và VB.</w:t>
      </w:r>
    </w:p>
    <w:p w14:paraId="72DA180C" w14:textId="540635F0" w:rsidR="00E94B93" w:rsidRPr="00816432" w:rsidRDefault="00E94B93" w:rsidP="00816432">
      <w:pPr>
        <w:rPr>
          <w:b/>
          <w:bCs/>
        </w:rPr>
      </w:pPr>
      <w:r w:rsidRPr="00816432">
        <w:rPr>
          <w:b/>
          <w:bCs/>
        </w:rPr>
        <w:t>Ưu điểm</w:t>
      </w:r>
      <w:r w:rsidR="00816432" w:rsidRPr="00816432">
        <w:rPr>
          <w:b/>
          <w:bCs/>
        </w:rPr>
        <w:t xml:space="preserve"> nổi bật</w:t>
      </w:r>
      <w:r w:rsidRPr="00816432">
        <w:rPr>
          <w:b/>
          <w:bCs/>
        </w:rPr>
        <w:t xml:space="preserve"> của FSG:</w:t>
      </w:r>
    </w:p>
    <w:p w14:paraId="33D96E16" w14:textId="77777777" w:rsidR="00E94B93" w:rsidRPr="00816432" w:rsidRDefault="00E94B93" w:rsidP="00825E82">
      <w:pPr>
        <w:pStyle w:val="ListParagraph"/>
        <w:numPr>
          <w:ilvl w:val="0"/>
          <w:numId w:val="22"/>
        </w:numPr>
      </w:pPr>
      <w:r w:rsidRPr="00816432">
        <w:t>Dung lượng nhỏ: FSG không chỉ nén các tệp thực thi, mà chính công cụ này cũng có kích thước rất nhỏ, dễ dàng tích hợp vào các quy trình phát triển phần mềm.</w:t>
      </w:r>
    </w:p>
    <w:p w14:paraId="376100DC" w14:textId="77777777" w:rsidR="00E94B93" w:rsidRPr="00816432" w:rsidRDefault="00E94B93" w:rsidP="00825E82">
      <w:pPr>
        <w:pStyle w:val="ListParagraph"/>
        <w:numPr>
          <w:ilvl w:val="0"/>
          <w:numId w:val="22"/>
        </w:numPr>
      </w:pPr>
      <w:r w:rsidRPr="00816432">
        <w:t>Giải nén nhanh: Tốc độ giải nén cao giúp tối ưu hóa thời gian khởi chạy chương trình, đặc biệt phù hợp với các ứng dụng yêu cầu tốc độ.</w:t>
      </w:r>
    </w:p>
    <w:p w14:paraId="1F6ABA9C" w14:textId="77777777" w:rsidR="00E94B93" w:rsidRPr="00816432" w:rsidRDefault="00E94B93" w:rsidP="00825E82">
      <w:pPr>
        <w:pStyle w:val="ListParagraph"/>
        <w:numPr>
          <w:ilvl w:val="0"/>
          <w:numId w:val="22"/>
        </w:numPr>
      </w:pPr>
      <w:r w:rsidRPr="00816432">
        <w:t>Không yêu cầu phần mềm bổ sung: Các tệp nén bởi FSG vẫn hoàn toàn tự chứa, không cần cài đặt thêm công cụ giải nén để hoạt động.</w:t>
      </w:r>
    </w:p>
    <w:p w14:paraId="5C85BF79" w14:textId="77777777" w:rsidR="00E94B93" w:rsidRPr="00816432" w:rsidRDefault="00E94B93" w:rsidP="00825E82">
      <w:pPr>
        <w:pStyle w:val="ListParagraph"/>
        <w:numPr>
          <w:ilvl w:val="0"/>
          <w:numId w:val="22"/>
        </w:numPr>
      </w:pPr>
      <w:r w:rsidRPr="00816432">
        <w:lastRenderedPageBreak/>
        <w:t>Hiệu suất nén tốt: Mặc dù không phải là công cụ nén có tỷ lệ cao nhất, FSG vẫn đạt hiệu suất nén đáng kể, đặc biệt trên các tệp PE nhỏ hoặc vừa.</w:t>
      </w:r>
    </w:p>
    <w:p w14:paraId="556E1EBD" w14:textId="77777777" w:rsidR="001571D7" w:rsidRDefault="00E94B93" w:rsidP="00825E82">
      <w:pPr>
        <w:pStyle w:val="ListParagraph"/>
        <w:numPr>
          <w:ilvl w:val="0"/>
          <w:numId w:val="22"/>
        </w:numPr>
      </w:pPr>
      <w:r w:rsidRPr="00816432">
        <w:t>Đơn giản hóa việc phân phối: Nhờ khả năng giảm kích thước, FSG giúp tiết kiệm chi phí lưu trữ và tối ưu hóa việc phân phối phần mềm qua mạng.</w:t>
      </w:r>
    </w:p>
    <w:p w14:paraId="73BFDDC0" w14:textId="6D4BFECA" w:rsidR="00E94B93" w:rsidRPr="001571D7" w:rsidRDefault="001571D7" w:rsidP="001571D7">
      <w:pPr>
        <w:pStyle w:val="ListParagraph"/>
        <w:ind w:firstLine="0"/>
      </w:pPr>
      <w:r>
        <w:rPr>
          <w:b/>
          <w:bCs/>
        </w:rPr>
        <w:t>Một số n</w:t>
      </w:r>
      <w:r w:rsidR="00E94B93" w:rsidRPr="001571D7">
        <w:rPr>
          <w:b/>
          <w:bCs/>
        </w:rPr>
        <w:t>hược điểm của FSG:</w:t>
      </w:r>
    </w:p>
    <w:p w14:paraId="22AB0EE1" w14:textId="77777777" w:rsidR="00E94B93" w:rsidRPr="001571D7" w:rsidRDefault="00E94B93" w:rsidP="00825E82">
      <w:pPr>
        <w:pStyle w:val="ListParagraph"/>
        <w:numPr>
          <w:ilvl w:val="0"/>
          <w:numId w:val="22"/>
        </w:numPr>
      </w:pPr>
      <w:r w:rsidRPr="001571D7">
        <w:t>Giới hạn định dạng: FSG chủ yếu hỗ trợ các tệp PE trên Windows, không thể nén các định dạng hoặc kiến trúc khác như 64-bit (PE+).</w:t>
      </w:r>
    </w:p>
    <w:p w14:paraId="17669898" w14:textId="77777777" w:rsidR="00E94B93" w:rsidRPr="001571D7" w:rsidRDefault="00E94B93" w:rsidP="00825E82">
      <w:pPr>
        <w:pStyle w:val="ListParagraph"/>
        <w:numPr>
          <w:ilvl w:val="0"/>
          <w:numId w:val="22"/>
        </w:numPr>
      </w:pPr>
      <w:r w:rsidRPr="001571D7">
        <w:t>Bị nhận diện nhầm: Do từng bị sử dụng bởi một số phần mềm độc hại, các tệp nén bởi FSG đôi khi bị phần mềm diệt virus đánh dấu nhầm là nguy hiểm.</w:t>
      </w:r>
    </w:p>
    <w:p w14:paraId="55F8C44D" w14:textId="77777777" w:rsidR="00E94B93" w:rsidRPr="001571D7" w:rsidRDefault="00E94B93" w:rsidP="00825E82">
      <w:pPr>
        <w:pStyle w:val="ListParagraph"/>
        <w:numPr>
          <w:ilvl w:val="0"/>
          <w:numId w:val="22"/>
        </w:numPr>
      </w:pPr>
      <w:r w:rsidRPr="001571D7">
        <w:t>Tính năng hạn chế: So với các công cụ nén tiên tiến như UPX, FSG thiếu các tùy chọn mở rộng hoặc hỗ trợ plug-in.</w:t>
      </w:r>
    </w:p>
    <w:p w14:paraId="438FA9F2" w14:textId="77777777" w:rsidR="00E94B93" w:rsidRPr="001571D7" w:rsidRDefault="00E94B93" w:rsidP="00825E82">
      <w:pPr>
        <w:pStyle w:val="ListParagraph"/>
        <w:numPr>
          <w:ilvl w:val="0"/>
          <w:numId w:val="22"/>
        </w:numPr>
      </w:pPr>
      <w:r w:rsidRPr="001571D7">
        <w:t>Tương thích không hoàn hảo: Một số ứng dụng sử dụng tính năng kiểm tra toàn vẹn (integrity check) có thể không hoạt động đúng khi được nén bởi FSG.</w:t>
      </w:r>
    </w:p>
    <w:p w14:paraId="1243A0A8" w14:textId="6212B0A7" w:rsidR="00E94B93" w:rsidRPr="00702195" w:rsidRDefault="00E94B93" w:rsidP="007D7AD1">
      <w:r w:rsidRPr="00E94B93">
        <w:t>FSG là một công cụ nén tệp thực thi đơn giản, hiệu quả, và dễ sử dụng, phù hợp cho các ứng dụng nhỏ hoặc vừa cần giảm kích thước để tối ưu hóa việc phân phối. Mặc dù có một số hạn chế so với các công cụ nén hiện đại, FSG vẫn là một lựa chọn đáng cân nhắc trong các trường hợp cần giải pháp nén nhẹ và nhanh chóng.</w:t>
      </w:r>
    </w:p>
    <w:p w14:paraId="0BCC58C2" w14:textId="6C3B3FC2" w:rsidR="00296F13" w:rsidRPr="00B43453" w:rsidRDefault="00296F13" w:rsidP="00825E82">
      <w:pPr>
        <w:pStyle w:val="ListParagraph"/>
        <w:numPr>
          <w:ilvl w:val="0"/>
          <w:numId w:val="21"/>
        </w:numPr>
        <w:rPr>
          <w:b/>
          <w:bCs/>
        </w:rPr>
      </w:pPr>
      <w:r w:rsidRPr="00B43453">
        <w:rPr>
          <w:b/>
          <w:bCs/>
        </w:rPr>
        <w:t>MEW</w:t>
      </w:r>
    </w:p>
    <w:p w14:paraId="73FA20C0" w14:textId="77777777" w:rsidR="00F366BB" w:rsidRDefault="00A27500" w:rsidP="00F366BB">
      <w:pPr>
        <w:keepNext/>
        <w:jc w:val="center"/>
      </w:pPr>
      <w:r>
        <w:rPr>
          <w:noProof/>
        </w:rPr>
        <w:drawing>
          <wp:inline distT="0" distB="0" distL="0" distR="0" wp14:anchorId="44F08750" wp14:editId="09D9E28B">
            <wp:extent cx="3291840" cy="1709033"/>
            <wp:effectExtent l="0" t="0" r="3810" b="5715"/>
            <wp:docPr id="1086836388" name="Picture 3" descr="MEW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W screenshot"/>
                    <pic:cNvPicPr>
                      <a:picLocks noChangeAspect="1" noChangeArrowheads="1"/>
                    </pic:cNvPicPr>
                  </pic:nvPicPr>
                  <pic:blipFill rotWithShape="1">
                    <a:blip r:embed="rId23">
                      <a:extLst>
                        <a:ext uri="{28A0092B-C50C-407E-A947-70E740481C1C}">
                          <a14:useLocalDpi xmlns:a14="http://schemas.microsoft.com/office/drawing/2010/main" val="0"/>
                        </a:ext>
                      </a:extLst>
                    </a:blip>
                    <a:srcRect b="45065"/>
                    <a:stretch/>
                  </pic:blipFill>
                  <pic:spPr bwMode="auto">
                    <a:xfrm>
                      <a:off x="0" y="0"/>
                      <a:ext cx="3313031" cy="1720035"/>
                    </a:xfrm>
                    <a:prstGeom prst="rect">
                      <a:avLst/>
                    </a:prstGeom>
                    <a:noFill/>
                    <a:ln>
                      <a:noFill/>
                    </a:ln>
                    <a:extLst>
                      <a:ext uri="{53640926-AAD7-44D8-BBD7-CCE9431645EC}">
                        <a14:shadowObscured xmlns:a14="http://schemas.microsoft.com/office/drawing/2010/main"/>
                      </a:ext>
                    </a:extLst>
                  </pic:spPr>
                </pic:pic>
              </a:graphicData>
            </a:graphic>
          </wp:inline>
        </w:drawing>
      </w:r>
    </w:p>
    <w:p w14:paraId="27BB0F18" w14:textId="15BD2679" w:rsidR="00A27500" w:rsidRDefault="00F366BB" w:rsidP="00F366BB">
      <w:pPr>
        <w:pStyle w:val="Caption"/>
      </w:pPr>
      <w:bookmarkStart w:id="43" w:name="_Toc187796264"/>
      <w:bookmarkStart w:id="44" w:name="_Toc187814750"/>
      <w:bookmarkStart w:id="45" w:name="_Toc187856621"/>
      <w:r>
        <w:t xml:space="preserve">Hình </w:t>
      </w:r>
      <w:fldSimple w:instr=" SEQ Hình \* ARABIC ">
        <w:r w:rsidR="0052290A">
          <w:rPr>
            <w:noProof/>
          </w:rPr>
          <w:t>8</w:t>
        </w:r>
      </w:fldSimple>
      <w:r w:rsidR="008C0A6D">
        <w:t>. Công cụ nén tệp tin MEW</w:t>
      </w:r>
      <w:bookmarkEnd w:id="43"/>
      <w:bookmarkEnd w:id="44"/>
      <w:bookmarkEnd w:id="45"/>
    </w:p>
    <w:p w14:paraId="191789A1" w14:textId="08FE195D" w:rsidR="005B0C02" w:rsidRPr="005B0C02" w:rsidRDefault="005B0C02" w:rsidP="000B2AF2">
      <w:r w:rsidRPr="005B0C02">
        <w:t xml:space="preserve">MEW (Minimal Executable Wrapper) là một công cụ nén tệp thực thi được thiết kế đặc biệt để xử lý các tệp nhỏ, nhưng cũng có thể nén hiệu quả các tệp lớn hơn. MEW giúp giảm </w:t>
      </w:r>
      <w:r w:rsidRPr="005B0C02">
        <w:lastRenderedPageBreak/>
        <w:t>kích thước tệp thực thi, tối ưu hóa dung lượng lưu trữ và giảm thời gian tải xuống, mang lại lợi ích rõ ràng trong việc phân phối và lưu trữ tệp</w:t>
      </w:r>
      <w:r w:rsidR="000B2AF2">
        <w:t xml:space="preserve">. </w:t>
      </w:r>
      <w:r w:rsidRPr="005B0C02">
        <w:t>Một trong những điểm mạnh của MEW là khả năng nén tệp EXE mà không làm mất tính tự chứa của chương trình, nghĩa là tệp nén vẫn có thể chạy mà không cần phần mềm bổ sung. MEW cũng cung cấp nhiều tùy chọn nén cho người dùng, bao gồm nén tài nguyên, xóa tài nguyên không cần thiết và hỗ trợ thuật toán LZMA để đạt được tỷ lệ nén tốt hơn.</w:t>
      </w:r>
    </w:p>
    <w:p w14:paraId="37079BAA" w14:textId="77777777" w:rsidR="005B0C02" w:rsidRPr="005B0C02" w:rsidRDefault="005B0C02" w:rsidP="005B0C02">
      <w:r w:rsidRPr="005B0C02">
        <w:t>MEW hỗ trợ các hệ điều hành Windows từ phiên bản Windows 95 đến Windows 7, mặc dù không hỗ trợ các hệ điều hành 64-bit, nhưng có thể hoạt động tốt trên các máy tính 32-bit. Công cụ này có thể nén các tệp EXE được viết bằng các ngôn ngữ lập trình phổ biến như C++ và Delphi.</w:t>
      </w:r>
    </w:p>
    <w:p w14:paraId="2FF72F1D" w14:textId="77777777" w:rsidR="000B2AF2" w:rsidRPr="000B2AF2" w:rsidRDefault="005B0C02" w:rsidP="005B0C02">
      <w:pPr>
        <w:rPr>
          <w:b/>
          <w:bCs/>
        </w:rPr>
      </w:pPr>
      <w:r w:rsidRPr="005B0C02">
        <w:rPr>
          <w:b/>
          <w:bCs/>
        </w:rPr>
        <w:t xml:space="preserve">Các ưu điểm nổi bật của MEW: </w:t>
      </w:r>
    </w:p>
    <w:p w14:paraId="4E3AD833" w14:textId="77777777" w:rsidR="000B2AF2" w:rsidRDefault="005B0C02" w:rsidP="00825E82">
      <w:pPr>
        <w:pStyle w:val="ListParagraph"/>
        <w:numPr>
          <w:ilvl w:val="0"/>
          <w:numId w:val="23"/>
        </w:numPr>
      </w:pPr>
      <w:r w:rsidRPr="005B0C02">
        <w:t xml:space="preserve">Tỷ lệ nén tốt: MEW giúp giảm kích thước tệp EXE, tối ưu hóa dung lượng lưu trữ và thời gian tải xuống. </w:t>
      </w:r>
    </w:p>
    <w:p w14:paraId="02675300" w14:textId="77777777" w:rsidR="000B2AF2" w:rsidRDefault="005B0C02" w:rsidP="00825E82">
      <w:pPr>
        <w:pStyle w:val="ListParagraph"/>
        <w:numPr>
          <w:ilvl w:val="0"/>
          <w:numId w:val="23"/>
        </w:numPr>
      </w:pPr>
      <w:r w:rsidRPr="005B0C02">
        <w:t xml:space="preserve">Tốc độ nén nhanh: MEW cung cấp khả năng nén nhanh chóng, làm cho quá trình nén trở nên hiệu quả hơn. </w:t>
      </w:r>
    </w:p>
    <w:p w14:paraId="6E18F257" w14:textId="77777777" w:rsidR="000B2AF2" w:rsidRDefault="005B0C02" w:rsidP="00825E82">
      <w:pPr>
        <w:pStyle w:val="ListParagraph"/>
        <w:numPr>
          <w:ilvl w:val="0"/>
          <w:numId w:val="23"/>
        </w:numPr>
      </w:pPr>
      <w:r w:rsidRPr="005B0C02">
        <w:t xml:space="preserve">Tính linh hoạt: MEW cung cấp nhiều tùy chọn nén và hỗ trợ thuật toán LZMA, giúp người dùng tối ưu hóa tỷ lệ nén. </w:t>
      </w:r>
    </w:p>
    <w:p w14:paraId="1C21859B" w14:textId="77777777" w:rsidR="00331BDE" w:rsidRDefault="005B0C02" w:rsidP="00825E82">
      <w:pPr>
        <w:pStyle w:val="ListParagraph"/>
        <w:numPr>
          <w:ilvl w:val="0"/>
          <w:numId w:val="23"/>
        </w:numPr>
      </w:pPr>
      <w:r w:rsidRPr="005B0C02">
        <w:t xml:space="preserve">Đảm bảo tính tương thích: Tệp EXE nén bởi MEW vẫn có thể chạy bình thường mà không gặp phải vấn đề tương thích với hệ điều hành Windows. </w:t>
      </w:r>
    </w:p>
    <w:p w14:paraId="39EB88BF" w14:textId="4CA61FDF" w:rsidR="005B0C02" w:rsidRPr="005B0C02" w:rsidRDefault="005B0C02" w:rsidP="00825E82">
      <w:pPr>
        <w:pStyle w:val="ListParagraph"/>
        <w:numPr>
          <w:ilvl w:val="0"/>
          <w:numId w:val="23"/>
        </w:numPr>
      </w:pPr>
      <w:r w:rsidRPr="005B0C02">
        <w:t>Mã nguồn mở: MEW là phần mềm mã nguồn mở, cho phép người dùng tùy chỉnh và sử dụng miễn phí.</w:t>
      </w:r>
    </w:p>
    <w:p w14:paraId="26C3B09B" w14:textId="77777777" w:rsidR="00331BDE" w:rsidRPr="00331BDE" w:rsidRDefault="005B0C02" w:rsidP="005B0C02">
      <w:pPr>
        <w:rPr>
          <w:b/>
          <w:bCs/>
        </w:rPr>
      </w:pPr>
      <w:r w:rsidRPr="005B0C02">
        <w:rPr>
          <w:b/>
          <w:bCs/>
        </w:rPr>
        <w:t xml:space="preserve">Một số nhược điểm của MEW: </w:t>
      </w:r>
    </w:p>
    <w:p w14:paraId="366C4A6A" w14:textId="77777777" w:rsidR="004904C6" w:rsidRDefault="005B0C02" w:rsidP="00825E82">
      <w:pPr>
        <w:pStyle w:val="ListParagraph"/>
        <w:numPr>
          <w:ilvl w:val="0"/>
          <w:numId w:val="24"/>
        </w:numPr>
      </w:pPr>
      <w:r w:rsidRPr="005B0C02">
        <w:t xml:space="preserve">Giao diện người dùng chưa thân thiện: Giao diện của MEW không được tối ưu và thiếu các tài liệu hướng dẫn, điều này có thể gây khó khăn cho người dùng mới. </w:t>
      </w:r>
    </w:p>
    <w:p w14:paraId="7017AB39" w14:textId="77777777" w:rsidR="004904C6" w:rsidRDefault="005B0C02" w:rsidP="00825E82">
      <w:pPr>
        <w:pStyle w:val="ListParagraph"/>
        <w:numPr>
          <w:ilvl w:val="0"/>
          <w:numId w:val="24"/>
        </w:numPr>
      </w:pPr>
      <w:r w:rsidRPr="005B0C02">
        <w:t xml:space="preserve">Không hỗ trợ hệ điều hành 64-bit: MEW không hỗ trợ các hệ điều hành 64-bit, điều này khiến nó không phù hợp với các nền tảng hiện đại. </w:t>
      </w:r>
    </w:p>
    <w:p w14:paraId="1BE9E5E0" w14:textId="18DCF7B5" w:rsidR="005B0C02" w:rsidRPr="005B0C02" w:rsidRDefault="005B0C02" w:rsidP="00825E82">
      <w:pPr>
        <w:pStyle w:val="ListParagraph"/>
        <w:numPr>
          <w:ilvl w:val="0"/>
          <w:numId w:val="24"/>
        </w:numPr>
      </w:pPr>
      <w:r w:rsidRPr="005B0C02">
        <w:lastRenderedPageBreak/>
        <w:t>Không có tệp trợ giúp: Ứng dụng không đi kèm với tài liệu hướng dẫn, người dùng phải tìm kiếm trực tuyến để hiểu cách sử dụng.</w:t>
      </w:r>
    </w:p>
    <w:p w14:paraId="7355621A" w14:textId="296C3ADD" w:rsidR="00A27500" w:rsidRDefault="005B0C02" w:rsidP="004904C6">
      <w:r w:rsidRPr="005B0C02">
        <w:t>Với những tính năng nổi bật và khả năng nén hiệu quả, MEW là một công cụ hữu ích cho việc nén tệp EXE. Tuy nhiên, giao diện người dùng và sự hỗ trợ cho hệ điều hành 64-bit vẫn là những vấn đề cần được cải thiện để đạt được sự hoàn thiện h</w:t>
      </w:r>
      <w:r w:rsidR="004904C6">
        <w:t>ơn.</w:t>
      </w:r>
    </w:p>
    <w:p w14:paraId="6C537B7A" w14:textId="384CC374" w:rsidR="00296F13" w:rsidRPr="00B43453" w:rsidRDefault="00BA318C" w:rsidP="00825E82">
      <w:pPr>
        <w:pStyle w:val="ListParagraph"/>
        <w:numPr>
          <w:ilvl w:val="0"/>
          <w:numId w:val="21"/>
        </w:numPr>
        <w:rPr>
          <w:b/>
          <w:bCs/>
        </w:rPr>
      </w:pPr>
      <w:r w:rsidRPr="00B43453">
        <w:rPr>
          <w:b/>
          <w:bCs/>
        </w:rPr>
        <w:t>PETITE</w:t>
      </w:r>
    </w:p>
    <w:p w14:paraId="2C9C4077" w14:textId="77777777" w:rsidR="009A16C9" w:rsidRDefault="004831ED" w:rsidP="009A16C9">
      <w:pPr>
        <w:keepNext/>
        <w:ind w:firstLine="0"/>
        <w:jc w:val="center"/>
      </w:pPr>
      <w:r w:rsidRPr="004831ED">
        <w:rPr>
          <w:noProof/>
        </w:rPr>
        <w:drawing>
          <wp:inline distT="0" distB="0" distL="0" distR="0" wp14:anchorId="61E8AE1E" wp14:editId="18D53D86">
            <wp:extent cx="4174435" cy="1462116"/>
            <wp:effectExtent l="0" t="0" r="0" b="5080"/>
            <wp:docPr id="1339401199"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1199" name="Picture 1" descr="A close-up of a logo&#10;&#10;Description automatically generated"/>
                    <pic:cNvPicPr/>
                  </pic:nvPicPr>
                  <pic:blipFill>
                    <a:blip r:embed="rId24"/>
                    <a:stretch>
                      <a:fillRect/>
                    </a:stretch>
                  </pic:blipFill>
                  <pic:spPr>
                    <a:xfrm>
                      <a:off x="0" y="0"/>
                      <a:ext cx="4183134" cy="1465163"/>
                    </a:xfrm>
                    <a:prstGeom prst="rect">
                      <a:avLst/>
                    </a:prstGeom>
                  </pic:spPr>
                </pic:pic>
              </a:graphicData>
            </a:graphic>
          </wp:inline>
        </w:drawing>
      </w:r>
    </w:p>
    <w:p w14:paraId="43BFA19A" w14:textId="4BEF7417" w:rsidR="004831ED" w:rsidRDefault="009A16C9" w:rsidP="009A16C9">
      <w:pPr>
        <w:pStyle w:val="Caption"/>
      </w:pPr>
      <w:bookmarkStart w:id="46" w:name="_Toc187796265"/>
      <w:bookmarkStart w:id="47" w:name="_Toc187814751"/>
      <w:bookmarkStart w:id="48" w:name="_Toc187856622"/>
      <w:r>
        <w:t xml:space="preserve">Hình </w:t>
      </w:r>
      <w:fldSimple w:instr=" SEQ Hình \* ARABIC ">
        <w:r w:rsidR="0052290A">
          <w:rPr>
            <w:noProof/>
          </w:rPr>
          <w:t>9</w:t>
        </w:r>
      </w:fldSimple>
      <w:r w:rsidR="004831ED">
        <w:t>. Công cụ nén tệp tin PE</w:t>
      </w:r>
      <w:r w:rsidR="00D72F9A">
        <w:t>TITE</w:t>
      </w:r>
      <w:bookmarkEnd w:id="46"/>
      <w:bookmarkEnd w:id="47"/>
      <w:bookmarkEnd w:id="48"/>
    </w:p>
    <w:p w14:paraId="0611A682" w14:textId="0B8449C0" w:rsidR="00442D86" w:rsidRPr="00442D86" w:rsidRDefault="00442D86" w:rsidP="00442D86">
      <w:r w:rsidRPr="00442D86">
        <w:t>P</w:t>
      </w:r>
      <w:r w:rsidR="00D72F9A">
        <w:t>ETITE</w:t>
      </w:r>
      <w:r w:rsidRPr="00442D86">
        <w:t xml:space="preserve"> là một công cụ nén tệp thực thi miễn phí dành cho hệ điều hành Win32, bao gồm các phiên bản Windows 95/98/2000/NT/XP/Vista/7 và các hệ điều hành tương tự. Petite giúp giảm kích thước tệp EXE, DLL và các tệp thực thi khác mà không ảnh hưởng đến khả năng thực thi của chúng, tệp nén sẽ tự giải nén khi chạy và hoạt động như các phiên bản không nén gốc. Một trong những điểm nổi bật của Petite là tính năng tự kiểm tra virus, giúp bảo vệ các tệp thực thi khỏi sự nhiễm độc khi được sử dụng.</w:t>
      </w:r>
    </w:p>
    <w:p w14:paraId="6E2D811F" w14:textId="77777777" w:rsidR="00442D86" w:rsidRPr="00442D86" w:rsidRDefault="00442D86" w:rsidP="00442D86">
      <w:r w:rsidRPr="00442D86">
        <w:t>Petite cung cấp hai phiên bản: phiên bản giao diện người dùng (GUI) và phiên bản dòng lệnh. Phiên bản GUI giúp người dùng dễ dàng nén tệp, trong khi phiên bản dòng lệnh phục vụ cho các nhà phát triển, giúp họ tích hợp Petite vào quy trình biên dịch của các trình biên dịch và makefile. Petite cũng có thể được sử dụng như một tiện ích mở rộng trong Windows Explorer, cho phép người dùng nén tệp chỉ bằng cách nhấp chuột phải vào tệp cần nén.</w:t>
      </w:r>
    </w:p>
    <w:p w14:paraId="1E7E2BD8" w14:textId="77777777" w:rsidR="00CD22C8" w:rsidRDefault="00CD22C8" w:rsidP="00442D86">
      <w:r w:rsidRPr="00CD22C8">
        <w:rPr>
          <w:b/>
          <w:bCs/>
        </w:rPr>
        <w:t>Ư</w:t>
      </w:r>
      <w:r w:rsidR="00442D86" w:rsidRPr="00442D86">
        <w:rPr>
          <w:b/>
          <w:bCs/>
        </w:rPr>
        <w:t>u điểm nổi bật của Petite:</w:t>
      </w:r>
      <w:r w:rsidR="00442D86" w:rsidRPr="00442D86">
        <w:t xml:space="preserve"> </w:t>
      </w:r>
    </w:p>
    <w:p w14:paraId="299452E9" w14:textId="77777777" w:rsidR="00CD22C8" w:rsidRPr="00CD22C8" w:rsidRDefault="00442D86" w:rsidP="00825E82">
      <w:pPr>
        <w:pStyle w:val="ListParagraph"/>
        <w:numPr>
          <w:ilvl w:val="0"/>
          <w:numId w:val="25"/>
        </w:numPr>
      </w:pPr>
      <w:r w:rsidRPr="00CD22C8">
        <w:t xml:space="preserve">Tỷ lệ nén tốt: Petite giúp giảm kích thước tệp thực thi một cách hiệu quả, tối ưu hóa không gian lưu trữ và giảm thời gian tải tệp. </w:t>
      </w:r>
    </w:p>
    <w:p w14:paraId="377A0BA3" w14:textId="77777777" w:rsidR="00CD22C8" w:rsidRPr="00CD22C8" w:rsidRDefault="00442D86" w:rsidP="00825E82">
      <w:pPr>
        <w:pStyle w:val="ListParagraph"/>
        <w:numPr>
          <w:ilvl w:val="0"/>
          <w:numId w:val="25"/>
        </w:numPr>
      </w:pPr>
      <w:r w:rsidRPr="00CD22C8">
        <w:lastRenderedPageBreak/>
        <w:t xml:space="preserve">Tính tự giải nén: Các tệp thực thi nén sẽ tự giải nén khi chạy, giữ nguyên khả năng hoạt động như tệp không nén. </w:t>
      </w:r>
    </w:p>
    <w:p w14:paraId="10654C3C" w14:textId="77777777" w:rsidR="00CD22C8" w:rsidRPr="00CD22C8" w:rsidRDefault="00442D86" w:rsidP="00825E82">
      <w:pPr>
        <w:pStyle w:val="ListParagraph"/>
        <w:numPr>
          <w:ilvl w:val="0"/>
          <w:numId w:val="25"/>
        </w:numPr>
      </w:pPr>
      <w:r w:rsidRPr="00CD22C8">
        <w:t xml:space="preserve">Tính năng kiểm tra virus: Petite tích hợp khả năng tự kiểm tra virus trong mỗi tệp nén, đảm bảo bảo mật khi thực thi. </w:t>
      </w:r>
    </w:p>
    <w:p w14:paraId="0095B678" w14:textId="77777777" w:rsidR="00CD22C8" w:rsidRPr="00CD22C8" w:rsidRDefault="00442D86" w:rsidP="00825E82">
      <w:pPr>
        <w:pStyle w:val="ListParagraph"/>
        <w:numPr>
          <w:ilvl w:val="0"/>
          <w:numId w:val="25"/>
        </w:numPr>
      </w:pPr>
      <w:r w:rsidRPr="00CD22C8">
        <w:t xml:space="preserve">Tính linh hoạt: Phiên bản giao diện người dùng và dòng lệnh của Petite đáp ứng nhu cầu của cả người dùng thông thường và nhà phát triển phần mềm. </w:t>
      </w:r>
    </w:p>
    <w:p w14:paraId="62BF6F6E" w14:textId="3E633FDC" w:rsidR="00442D86" w:rsidRPr="00442D86" w:rsidRDefault="00442D86" w:rsidP="00825E82">
      <w:pPr>
        <w:pStyle w:val="ListParagraph"/>
        <w:numPr>
          <w:ilvl w:val="0"/>
          <w:numId w:val="25"/>
        </w:numPr>
      </w:pPr>
      <w:r w:rsidRPr="00CD22C8">
        <w:t>Tính tiện dụng: Petite có thể được sử dụng như một tiện ích mở rộng trong</w:t>
      </w:r>
      <w:r w:rsidRPr="00442D86">
        <w:t xml:space="preserve"> Windows Explorer, giúp người dùng nén tệp dễ dàng mà không cần mở ứng dụng.</w:t>
      </w:r>
    </w:p>
    <w:p w14:paraId="117ECAB5" w14:textId="77777777" w:rsidR="00CD22C8" w:rsidRPr="00CD22C8" w:rsidRDefault="00442D86" w:rsidP="00442D86">
      <w:pPr>
        <w:rPr>
          <w:b/>
          <w:bCs/>
        </w:rPr>
      </w:pPr>
      <w:r w:rsidRPr="00442D86">
        <w:rPr>
          <w:b/>
          <w:bCs/>
        </w:rPr>
        <w:t xml:space="preserve">Một số nhược điểm của Petite: </w:t>
      </w:r>
    </w:p>
    <w:p w14:paraId="0D54C779" w14:textId="77777777" w:rsidR="00CD22C8" w:rsidRPr="00CD22C8" w:rsidRDefault="00442D86" w:rsidP="00825E82">
      <w:pPr>
        <w:pStyle w:val="ListParagraph"/>
        <w:numPr>
          <w:ilvl w:val="0"/>
          <w:numId w:val="26"/>
        </w:numPr>
      </w:pPr>
      <w:r w:rsidRPr="00CD22C8">
        <w:t xml:space="preserve">Giao diện người dùng chưa tối ưu: Mặc dù phiên bản GUI của Petite giúp nén tệp dễ dàng, nhưng giao diện vẫn còn đơn giản và không phải là thân thiện nhất. </w:t>
      </w:r>
    </w:p>
    <w:p w14:paraId="1566CF57" w14:textId="77777777" w:rsidR="00CD22C8" w:rsidRPr="00CD22C8" w:rsidRDefault="00442D86" w:rsidP="00825E82">
      <w:pPr>
        <w:pStyle w:val="ListParagraph"/>
        <w:numPr>
          <w:ilvl w:val="0"/>
          <w:numId w:val="26"/>
        </w:numPr>
      </w:pPr>
      <w:r w:rsidRPr="00CD22C8">
        <w:t xml:space="preserve">Không hỗ trợ hệ điều hành 64-bit: Petite không hỗ trợ các hệ điều hành 64-bit, điều này khiến nó không phù hợp với nền tảng hiện đại. </w:t>
      </w:r>
    </w:p>
    <w:p w14:paraId="6522C1D3" w14:textId="1EF0C29D" w:rsidR="00442D86" w:rsidRPr="00CD22C8" w:rsidRDefault="00442D86" w:rsidP="00825E82">
      <w:pPr>
        <w:pStyle w:val="ListParagraph"/>
        <w:numPr>
          <w:ilvl w:val="0"/>
          <w:numId w:val="26"/>
        </w:numPr>
      </w:pPr>
      <w:r w:rsidRPr="00CD22C8">
        <w:t>Tốc độ nén không phải lúc nào cũng nhanh: Mặc dù Petite nén hiệu quả, nhưng so với một số công cụ nén khác, tốc độ nén có thể chậm hơn đối với các tệp lớn.</w:t>
      </w:r>
    </w:p>
    <w:p w14:paraId="479C74A8" w14:textId="06E642C1" w:rsidR="00442D86" w:rsidRDefault="00442D86" w:rsidP="00CD22C8">
      <w:r w:rsidRPr="00442D86">
        <w:t>Với khả năng nén hiệu quả và tính năng kiểm tra virus tích hợp, Petite là một công cụ hữu ích cho việc nén các tệp thực thi trên hệ điều hành Win32. Tuy nhiên, giao diện người dùng và sự hỗ trợ cho các hệ điều hành 64-bit cần được cải thiện để đáp ứng tốt hơn nhu cầu của người dùng hiện đại.</w:t>
      </w:r>
    </w:p>
    <w:p w14:paraId="63D3A094" w14:textId="60E6ED66" w:rsidR="0097464E" w:rsidRDefault="00071F7F" w:rsidP="0097464E">
      <w:pPr>
        <w:pStyle w:val="Heading2"/>
      </w:pPr>
      <w:bookmarkStart w:id="49" w:name="_Toc187817058"/>
      <w:r>
        <w:t>Các công cụ phát hiện và giải nén các tập tin thực thi Windows</w:t>
      </w:r>
      <w:bookmarkEnd w:id="49"/>
    </w:p>
    <w:p w14:paraId="72EF97C1" w14:textId="4830EEA2" w:rsidR="008C48F3" w:rsidRDefault="00BA7E8C" w:rsidP="00BA7E8C">
      <w:pPr>
        <w:pStyle w:val="Heading3"/>
      </w:pPr>
      <w:bookmarkStart w:id="50" w:name="_Toc187817059"/>
      <w:r>
        <w:t>Unipacker</w:t>
      </w:r>
      <w:bookmarkEnd w:id="50"/>
    </w:p>
    <w:p w14:paraId="6726D85B" w14:textId="39757A71" w:rsidR="006D0928" w:rsidRPr="006D0928" w:rsidRDefault="006D0928" w:rsidP="006D0928">
      <w:r w:rsidRPr="006D0928">
        <w:t>Unipacker là một công cụ phát hiện và giải nén tệp thực thi</w:t>
      </w:r>
      <w:r>
        <w:t xml:space="preserve"> Windows bị nén một cách</w:t>
      </w:r>
      <w:r w:rsidRPr="006D0928">
        <w:t xml:space="preserve"> mạnh mẽ, chủ yếu được sử dụng trong việc phân tích bảo mật, đặc biệt khi cần truy xuất và giải nén các tệp thực thi đã được nén bằng các công cụ packer như UPX, FSG hoặc Petite. Công cụ này giúp phát hiện và giải nén tệp mà không làm mất dữ liệu hoặc ảnh hưởng đến chức năng của chúng. Unipacker đặc biệt hữu ích trong việc kiểm tra mã độc hoặc khi cần tiếp cận trực </w:t>
      </w:r>
      <w:r w:rsidRPr="006D0928">
        <w:lastRenderedPageBreak/>
        <w:t>tiếp nội dung bên trong một tệp thực thi nén mà không cần phải chạy nó. Nó hỗ trợ nhiều định dạng tệp nén và cung cấp các tùy chọn mạnh mẽ để xử lý tệp thực thi một cách hiệu quả.</w:t>
      </w:r>
    </w:p>
    <w:p w14:paraId="57C18DF2" w14:textId="77777777" w:rsidR="009935F7" w:rsidRDefault="00E37D3E" w:rsidP="009935F7">
      <w:pPr>
        <w:keepNext/>
        <w:jc w:val="center"/>
      </w:pPr>
      <w:r w:rsidRPr="00E37D3E">
        <w:rPr>
          <w:noProof/>
        </w:rPr>
        <w:drawing>
          <wp:inline distT="0" distB="0" distL="0" distR="0" wp14:anchorId="4A09FA3E" wp14:editId="0E801F6F">
            <wp:extent cx="4269577" cy="1753965"/>
            <wp:effectExtent l="0" t="0" r="0" b="0"/>
            <wp:docPr id="14765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66290" name=""/>
                    <pic:cNvPicPr/>
                  </pic:nvPicPr>
                  <pic:blipFill>
                    <a:blip r:embed="rId25"/>
                    <a:stretch>
                      <a:fillRect/>
                    </a:stretch>
                  </pic:blipFill>
                  <pic:spPr>
                    <a:xfrm>
                      <a:off x="0" y="0"/>
                      <a:ext cx="4289982" cy="1762348"/>
                    </a:xfrm>
                    <a:prstGeom prst="rect">
                      <a:avLst/>
                    </a:prstGeom>
                  </pic:spPr>
                </pic:pic>
              </a:graphicData>
            </a:graphic>
          </wp:inline>
        </w:drawing>
      </w:r>
    </w:p>
    <w:p w14:paraId="48016827" w14:textId="75BE2DA5" w:rsidR="00E37D3E" w:rsidRDefault="009935F7" w:rsidP="009935F7">
      <w:pPr>
        <w:pStyle w:val="Caption"/>
      </w:pPr>
      <w:bookmarkStart w:id="51" w:name="_Toc187796266"/>
      <w:bookmarkStart w:id="52" w:name="_Toc187814752"/>
      <w:bookmarkStart w:id="53" w:name="_Toc187856623"/>
      <w:r>
        <w:t xml:space="preserve">Hình </w:t>
      </w:r>
      <w:fldSimple w:instr=" SEQ Hình \* ARABIC ">
        <w:r w:rsidR="0052290A">
          <w:rPr>
            <w:noProof/>
          </w:rPr>
          <w:t>10</w:t>
        </w:r>
      </w:fldSimple>
      <w:r w:rsidR="00E37D3E">
        <w:t xml:space="preserve">. Công cụ </w:t>
      </w:r>
      <w:r w:rsidR="00B836E5">
        <w:t>Unipacker</w:t>
      </w:r>
      <w:bookmarkEnd w:id="51"/>
      <w:bookmarkEnd w:id="52"/>
      <w:bookmarkEnd w:id="53"/>
    </w:p>
    <w:p w14:paraId="7CD89054" w14:textId="7157314A" w:rsidR="0001639B" w:rsidRPr="00037683" w:rsidRDefault="0001639B" w:rsidP="0001639B">
      <w:pPr>
        <w:rPr>
          <w:rFonts w:ascii="UTM Neo Sans Intel" w:hAnsi="UTM Neo Sans Intel" w:cs="Arial"/>
          <w:szCs w:val="26"/>
        </w:rPr>
      </w:pPr>
      <w:r>
        <w:t xml:space="preserve">Lưu ý: </w:t>
      </w:r>
      <w:r w:rsidR="002C5416">
        <w:t>Công cụ này được triển khai trên Linux</w:t>
      </w:r>
      <w:r w:rsidR="009B24A9">
        <w:t xml:space="preserve"> và</w:t>
      </w:r>
      <w:r w:rsidRPr="00037683">
        <w:rPr>
          <w:rFonts w:ascii="UTM Neo Sans Intel" w:hAnsi="UTM Neo Sans Intel" w:cs="Arial"/>
          <w:szCs w:val="26"/>
        </w:rPr>
        <w:t xml:space="preserve"> chỉ hỗ trợ các tệp thực thi định dạng PE32 (Portable Executable) của Windows và không hỗ trợ các tệp ELF (Executable and Linkable Format).</w:t>
      </w:r>
    </w:p>
    <w:p w14:paraId="2193B1A3" w14:textId="6E843773" w:rsidR="00CE2C16" w:rsidRDefault="00CE2C16" w:rsidP="00CE2C16">
      <w:pPr>
        <w:rPr>
          <w:b/>
          <w:bCs/>
        </w:rPr>
      </w:pPr>
      <w:r w:rsidRPr="00CE2C16">
        <w:rPr>
          <w:b/>
          <w:bCs/>
        </w:rPr>
        <w:t xml:space="preserve">Các packer được hỗ trợ </w:t>
      </w:r>
      <w:r>
        <w:rPr>
          <w:b/>
          <w:bCs/>
        </w:rPr>
        <w:t xml:space="preserve">bởi </w:t>
      </w:r>
      <w:r w:rsidR="00445330">
        <w:rPr>
          <w:b/>
          <w:bCs/>
        </w:rPr>
        <w:t>Unipacker</w:t>
      </w:r>
    </w:p>
    <w:p w14:paraId="109B0A6A" w14:textId="5B35058E" w:rsidR="00C504AE" w:rsidRPr="00CE2C16" w:rsidRDefault="00C504AE" w:rsidP="00CE2C16">
      <w:r w:rsidRPr="00C504AE">
        <w:t xml:space="preserve">Unipacker có khả năng hỗ trợ đa dạng các </w:t>
      </w:r>
      <w:r>
        <w:t>trình nén tệp tin hiện tại trên thị trường:</w:t>
      </w:r>
    </w:p>
    <w:p w14:paraId="3A129182" w14:textId="77777777" w:rsidR="00CE2C16" w:rsidRPr="00CE2C16" w:rsidRDefault="00CE2C16" w:rsidP="00825E82">
      <w:pPr>
        <w:pStyle w:val="ListParagraph"/>
        <w:numPr>
          <w:ilvl w:val="0"/>
          <w:numId w:val="28"/>
        </w:numPr>
      </w:pPr>
      <w:r w:rsidRPr="00445330">
        <w:rPr>
          <w:b/>
          <w:bCs/>
        </w:rPr>
        <w:t>ASPack</w:t>
      </w:r>
      <w:r w:rsidRPr="00CE2C16">
        <w:t>: Trình packer thương mại cao cấp với tỷ lệ nén cao.</w:t>
      </w:r>
    </w:p>
    <w:p w14:paraId="7564F327" w14:textId="77777777" w:rsidR="00CE2C16" w:rsidRPr="00CE2C16" w:rsidRDefault="00CE2C16" w:rsidP="00825E82">
      <w:pPr>
        <w:pStyle w:val="ListParagraph"/>
        <w:numPr>
          <w:ilvl w:val="0"/>
          <w:numId w:val="28"/>
        </w:numPr>
      </w:pPr>
      <w:r w:rsidRPr="00445330">
        <w:rPr>
          <w:b/>
          <w:bCs/>
        </w:rPr>
        <w:t>FSG</w:t>
      </w:r>
      <w:r w:rsidRPr="00CE2C16">
        <w:t>: Phần mềm miễn phí, giải nén nhanh chóng.</w:t>
      </w:r>
    </w:p>
    <w:p w14:paraId="3CD11196" w14:textId="77777777" w:rsidR="00CE2C16" w:rsidRPr="00CE2C16" w:rsidRDefault="00CE2C16" w:rsidP="00825E82">
      <w:pPr>
        <w:pStyle w:val="ListParagraph"/>
        <w:numPr>
          <w:ilvl w:val="0"/>
          <w:numId w:val="28"/>
        </w:numPr>
      </w:pPr>
      <w:r w:rsidRPr="00445330">
        <w:rPr>
          <w:b/>
          <w:bCs/>
        </w:rPr>
        <w:t>MEW</w:t>
      </w:r>
      <w:r w:rsidRPr="00CE2C16">
        <w:t>: Thiết kế đặc biệt cho các tệp nhị phân nhỏ.</w:t>
      </w:r>
    </w:p>
    <w:p w14:paraId="3B9C690E" w14:textId="77777777" w:rsidR="00CE2C16" w:rsidRPr="00CE2C16" w:rsidRDefault="00CE2C16" w:rsidP="00825E82">
      <w:pPr>
        <w:pStyle w:val="ListParagraph"/>
        <w:numPr>
          <w:ilvl w:val="0"/>
          <w:numId w:val="28"/>
        </w:numPr>
      </w:pPr>
      <w:r w:rsidRPr="00445330">
        <w:rPr>
          <w:b/>
          <w:bCs/>
        </w:rPr>
        <w:t>MPRESS</w:t>
      </w:r>
      <w:r w:rsidRPr="00CE2C16">
        <w:t>: Miễn phí, trình packer phức tạp hơn.</w:t>
      </w:r>
    </w:p>
    <w:p w14:paraId="7A771573" w14:textId="77777777" w:rsidR="00CE2C16" w:rsidRPr="00CE2C16" w:rsidRDefault="00CE2C16" w:rsidP="00825E82">
      <w:pPr>
        <w:pStyle w:val="ListParagraph"/>
        <w:numPr>
          <w:ilvl w:val="0"/>
          <w:numId w:val="28"/>
        </w:numPr>
      </w:pPr>
      <w:r w:rsidRPr="00445330">
        <w:rPr>
          <w:b/>
          <w:bCs/>
        </w:rPr>
        <w:t>PEtite</w:t>
      </w:r>
      <w:r w:rsidRPr="00CE2C16">
        <w:t>: Trình packer miễn phí, tương tự như ASPack.</w:t>
      </w:r>
    </w:p>
    <w:p w14:paraId="457ED50A" w14:textId="77777777" w:rsidR="00CE2C16" w:rsidRPr="00CE2C16" w:rsidRDefault="00CE2C16" w:rsidP="00825E82">
      <w:pPr>
        <w:pStyle w:val="ListParagraph"/>
        <w:numPr>
          <w:ilvl w:val="0"/>
          <w:numId w:val="28"/>
        </w:numPr>
      </w:pPr>
      <w:r w:rsidRPr="00445330">
        <w:rPr>
          <w:b/>
          <w:bCs/>
        </w:rPr>
        <w:t>UPX</w:t>
      </w:r>
      <w:r w:rsidRPr="00CE2C16">
        <w:t>: Trình packer mã nguồn mở, hỗ trợ đa nền tảng.</w:t>
      </w:r>
    </w:p>
    <w:p w14:paraId="0241BE2D" w14:textId="26B8CC62" w:rsidR="00374A9A" w:rsidRDefault="00CE2C16" w:rsidP="00825E82">
      <w:pPr>
        <w:pStyle w:val="ListParagraph"/>
        <w:numPr>
          <w:ilvl w:val="0"/>
          <w:numId w:val="28"/>
        </w:numPr>
      </w:pPr>
      <w:r w:rsidRPr="00445330">
        <w:rPr>
          <w:b/>
          <w:bCs/>
        </w:rPr>
        <w:t>YZPack</w:t>
      </w:r>
      <w:r w:rsidRPr="00CE2C16">
        <w:t>: (Không có mô tả cụ thể).</w:t>
      </w:r>
    </w:p>
    <w:p w14:paraId="70D642A5" w14:textId="18614A67" w:rsidR="00374A9A" w:rsidRDefault="00374A9A" w:rsidP="00374A9A">
      <w:r w:rsidRPr="00374A9A">
        <w:t>Các packer khác cũng có thể hoạt động nếu Un</w:t>
      </w:r>
      <w:r>
        <w:t>i</w:t>
      </w:r>
      <w:r w:rsidRPr="00374A9A">
        <w:t xml:space="preserve">packer đã hỗ trợ các hàm API cần thiết. Đối với những packer không được nhận diện, bạn sẽ cần chỉ định thủ công địa chỉ bắt đầu và kết thúc để mô phỏng. </w:t>
      </w:r>
    </w:p>
    <w:p w14:paraId="584CB12C" w14:textId="651176DC" w:rsidR="00DF241D" w:rsidRPr="00DF241D" w:rsidRDefault="00DF241D" w:rsidP="00374A9A">
      <w:pPr>
        <w:rPr>
          <w:b/>
          <w:bCs/>
        </w:rPr>
      </w:pPr>
      <w:r w:rsidRPr="00DF241D">
        <w:rPr>
          <w:b/>
          <w:bCs/>
        </w:rPr>
        <w:t>Cách phát hiện các trình nén tệp tin</w:t>
      </w:r>
    </w:p>
    <w:p w14:paraId="3D1EDD89" w14:textId="065F209E" w:rsidR="00DF241D" w:rsidRPr="00EF37EC" w:rsidRDefault="00DF241D" w:rsidP="00DF241D">
      <w:r w:rsidRPr="00EF37EC">
        <w:lastRenderedPageBreak/>
        <w:t>Các dấu hiệu nhận dạng sẽ được tìm kiếm theo các quy tắc YARA (được lưu trữ trong</w:t>
      </w:r>
      <w:r w:rsidR="006D1094" w:rsidRPr="00EF37EC">
        <w:t xml:space="preserve"> file </w:t>
      </w:r>
      <w:r w:rsidRPr="00EF37EC">
        <w:t>packer_signatures.yar) và chọn ra packer thích hợp.</w:t>
      </w:r>
    </w:p>
    <w:p w14:paraId="2967E7BF" w14:textId="77777777" w:rsidR="00122258" w:rsidRDefault="009269EA" w:rsidP="00122258">
      <w:pPr>
        <w:keepNext/>
        <w:jc w:val="center"/>
      </w:pPr>
      <w:r w:rsidRPr="00037683">
        <w:rPr>
          <w:rFonts w:ascii="UTM Neo Sans Intel" w:hAnsi="UTM Neo Sans Intel" w:cs="Arial"/>
          <w:noProof/>
          <w:szCs w:val="26"/>
        </w:rPr>
        <w:drawing>
          <wp:inline distT="0" distB="0" distL="0" distR="0" wp14:anchorId="4FE2A82F" wp14:editId="6124E5F2">
            <wp:extent cx="3907790" cy="2206554"/>
            <wp:effectExtent l="0" t="0" r="0" b="3810"/>
            <wp:docPr id="1849415500"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15500" name="Picture 27" descr="A screen shot of a computer cod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1485" cy="2225580"/>
                    </a:xfrm>
                    <a:prstGeom prst="rect">
                      <a:avLst/>
                    </a:prstGeom>
                    <a:noFill/>
                    <a:ln>
                      <a:noFill/>
                    </a:ln>
                  </pic:spPr>
                </pic:pic>
              </a:graphicData>
            </a:graphic>
          </wp:inline>
        </w:drawing>
      </w:r>
    </w:p>
    <w:p w14:paraId="42D223CD" w14:textId="52C9BAF5" w:rsidR="009269EA" w:rsidRPr="00122258" w:rsidRDefault="00122258" w:rsidP="00122258">
      <w:pPr>
        <w:pStyle w:val="Caption"/>
        <w:rPr>
          <w:rFonts w:ascii="UTM Neo Sans Intel" w:hAnsi="UTM Neo Sans Intel" w:cs="Arial"/>
          <w:szCs w:val="26"/>
        </w:rPr>
      </w:pPr>
      <w:bookmarkStart w:id="54" w:name="_Toc187796267"/>
      <w:bookmarkStart w:id="55" w:name="_Toc187814753"/>
      <w:bookmarkStart w:id="56" w:name="_Toc187856624"/>
      <w:r>
        <w:t xml:space="preserve">Hình </w:t>
      </w:r>
      <w:fldSimple w:instr=" SEQ Hình \* ARABIC ">
        <w:r w:rsidR="0052290A">
          <w:rPr>
            <w:noProof/>
          </w:rPr>
          <w:t>11</w:t>
        </w:r>
      </w:fldSimple>
      <w:r w:rsidR="009269EA">
        <w:t xml:space="preserve">. </w:t>
      </w:r>
      <w:r w:rsidR="00F500C7">
        <w:t xml:space="preserve">Dấu hiệu </w:t>
      </w:r>
      <w:r w:rsidR="004E4ED3">
        <w:t>nhận biết file bị nén bởi UPX</w:t>
      </w:r>
      <w:bookmarkEnd w:id="54"/>
      <w:bookmarkEnd w:id="55"/>
      <w:bookmarkEnd w:id="56"/>
    </w:p>
    <w:p w14:paraId="023B6A81" w14:textId="77777777" w:rsidR="00122258" w:rsidRDefault="00CD2B5A" w:rsidP="00122258">
      <w:pPr>
        <w:keepNext/>
        <w:jc w:val="center"/>
      </w:pPr>
      <w:r w:rsidRPr="00037683">
        <w:rPr>
          <w:rFonts w:ascii="UTM Neo Sans Intel" w:hAnsi="UTM Neo Sans Intel" w:cs="Arial"/>
          <w:i/>
          <w:iCs/>
          <w:noProof/>
          <w:szCs w:val="26"/>
        </w:rPr>
        <w:drawing>
          <wp:inline distT="0" distB="0" distL="0" distR="0" wp14:anchorId="52E500E1" wp14:editId="1A594766">
            <wp:extent cx="4400550" cy="1976467"/>
            <wp:effectExtent l="0" t="0" r="0" b="5080"/>
            <wp:docPr id="1245902139" name="Picture 2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2139" name="Picture 26" descr="A computer screen 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1837" cy="1999502"/>
                    </a:xfrm>
                    <a:prstGeom prst="rect">
                      <a:avLst/>
                    </a:prstGeom>
                    <a:noFill/>
                    <a:ln>
                      <a:noFill/>
                    </a:ln>
                  </pic:spPr>
                </pic:pic>
              </a:graphicData>
            </a:graphic>
          </wp:inline>
        </w:drawing>
      </w:r>
    </w:p>
    <w:p w14:paraId="40ACB32A" w14:textId="31AFBEA1" w:rsidR="00CD2B5A" w:rsidRDefault="00122258" w:rsidP="00122258">
      <w:pPr>
        <w:pStyle w:val="Caption"/>
      </w:pPr>
      <w:bookmarkStart w:id="57" w:name="_Toc187796268"/>
      <w:bookmarkStart w:id="58" w:name="_Toc187814754"/>
      <w:bookmarkStart w:id="59" w:name="_Toc187856625"/>
      <w:r>
        <w:t xml:space="preserve">Hình </w:t>
      </w:r>
      <w:fldSimple w:instr=" SEQ Hình \* ARABIC ">
        <w:r w:rsidR="0052290A">
          <w:rPr>
            <w:noProof/>
          </w:rPr>
          <w:t>12</w:t>
        </w:r>
      </w:fldSimple>
      <w:r w:rsidR="00CD2B5A">
        <w:t>. Dấu hiệu nhận biết file bị nén bởi FSG</w:t>
      </w:r>
      <w:bookmarkEnd w:id="57"/>
      <w:bookmarkEnd w:id="58"/>
      <w:bookmarkEnd w:id="59"/>
    </w:p>
    <w:p w14:paraId="19FCEF61" w14:textId="77777777" w:rsidR="00BD2981" w:rsidRDefault="00DE145D" w:rsidP="00BD2981">
      <w:pPr>
        <w:keepNext/>
        <w:jc w:val="center"/>
      </w:pPr>
      <w:r w:rsidRPr="00DE145D">
        <w:rPr>
          <w:noProof/>
        </w:rPr>
        <w:drawing>
          <wp:inline distT="0" distB="0" distL="0" distR="0" wp14:anchorId="4CE7604E" wp14:editId="624E3690">
            <wp:extent cx="3031746" cy="1885890"/>
            <wp:effectExtent l="0" t="0" r="0" b="635"/>
            <wp:docPr id="3687204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0450" name="Picture 1" descr="A screen shot of a computer code&#10;&#10;Description automatically generated"/>
                    <pic:cNvPicPr/>
                  </pic:nvPicPr>
                  <pic:blipFill>
                    <a:blip r:embed="rId28"/>
                    <a:stretch>
                      <a:fillRect/>
                    </a:stretch>
                  </pic:blipFill>
                  <pic:spPr>
                    <a:xfrm>
                      <a:off x="0" y="0"/>
                      <a:ext cx="3051186" cy="1897983"/>
                    </a:xfrm>
                    <a:prstGeom prst="rect">
                      <a:avLst/>
                    </a:prstGeom>
                  </pic:spPr>
                </pic:pic>
              </a:graphicData>
            </a:graphic>
          </wp:inline>
        </w:drawing>
      </w:r>
    </w:p>
    <w:p w14:paraId="37892735" w14:textId="71DE5F94" w:rsidR="00DF6386" w:rsidRDefault="00BD2981" w:rsidP="00BD2981">
      <w:pPr>
        <w:pStyle w:val="Caption"/>
      </w:pPr>
      <w:bookmarkStart w:id="60" w:name="_Toc187796269"/>
      <w:bookmarkStart w:id="61" w:name="_Toc187814755"/>
      <w:bookmarkStart w:id="62" w:name="_Toc187856626"/>
      <w:r>
        <w:t xml:space="preserve">Hình </w:t>
      </w:r>
      <w:fldSimple w:instr=" SEQ Hình \* ARABIC ">
        <w:r w:rsidR="0052290A">
          <w:rPr>
            <w:noProof/>
          </w:rPr>
          <w:t>13</w:t>
        </w:r>
      </w:fldSimple>
      <w:r w:rsidR="00DF6386">
        <w:t>. Dấu hiệu nhận biết file bị nén bởi ASPack</w:t>
      </w:r>
      <w:bookmarkEnd w:id="60"/>
      <w:bookmarkEnd w:id="61"/>
      <w:bookmarkEnd w:id="62"/>
    </w:p>
    <w:p w14:paraId="063E2FB6" w14:textId="77777777" w:rsidR="00BD2981" w:rsidRDefault="000F3C66" w:rsidP="00BD2981">
      <w:pPr>
        <w:keepNext/>
        <w:jc w:val="center"/>
      </w:pPr>
      <w:r w:rsidRPr="000F3C66">
        <w:rPr>
          <w:noProof/>
        </w:rPr>
        <w:lastRenderedPageBreak/>
        <w:drawing>
          <wp:inline distT="0" distB="0" distL="0" distR="0" wp14:anchorId="70383D58" wp14:editId="0BE88AC3">
            <wp:extent cx="2960633" cy="1500537"/>
            <wp:effectExtent l="0" t="0" r="0" b="4445"/>
            <wp:docPr id="15236768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6869" name="Picture 1" descr="A computer screen shot of a program code&#10;&#10;Description automatically generated"/>
                    <pic:cNvPicPr/>
                  </pic:nvPicPr>
                  <pic:blipFill>
                    <a:blip r:embed="rId29"/>
                    <a:stretch>
                      <a:fillRect/>
                    </a:stretch>
                  </pic:blipFill>
                  <pic:spPr>
                    <a:xfrm>
                      <a:off x="0" y="0"/>
                      <a:ext cx="3019302" cy="1530272"/>
                    </a:xfrm>
                    <a:prstGeom prst="rect">
                      <a:avLst/>
                    </a:prstGeom>
                  </pic:spPr>
                </pic:pic>
              </a:graphicData>
            </a:graphic>
          </wp:inline>
        </w:drawing>
      </w:r>
    </w:p>
    <w:p w14:paraId="2EEA8878" w14:textId="60658F9D" w:rsidR="005863CD" w:rsidRDefault="00BD2981" w:rsidP="00BD2981">
      <w:pPr>
        <w:pStyle w:val="Caption"/>
      </w:pPr>
      <w:bookmarkStart w:id="63" w:name="_Toc187796270"/>
      <w:bookmarkStart w:id="64" w:name="_Toc187814756"/>
      <w:bookmarkStart w:id="65" w:name="_Toc187856627"/>
      <w:r>
        <w:t xml:space="preserve">Hình </w:t>
      </w:r>
      <w:fldSimple w:instr=" SEQ Hình \* ARABIC ">
        <w:r w:rsidR="0052290A">
          <w:rPr>
            <w:noProof/>
          </w:rPr>
          <w:t>14</w:t>
        </w:r>
      </w:fldSimple>
      <w:r w:rsidR="005863CD">
        <w:t>. Dấu hiệu nhận biết file bị nén bởi PECompact</w:t>
      </w:r>
      <w:bookmarkEnd w:id="63"/>
      <w:bookmarkEnd w:id="64"/>
      <w:bookmarkEnd w:id="65"/>
    </w:p>
    <w:p w14:paraId="1CDC1BD7" w14:textId="77777777" w:rsidR="00BD2981" w:rsidRDefault="009F0F90" w:rsidP="00BD2981">
      <w:pPr>
        <w:keepNext/>
        <w:jc w:val="center"/>
      </w:pPr>
      <w:r w:rsidRPr="009F0F90">
        <w:rPr>
          <w:noProof/>
        </w:rPr>
        <w:drawing>
          <wp:inline distT="0" distB="0" distL="0" distR="0" wp14:anchorId="2140F752" wp14:editId="3F6A3AD3">
            <wp:extent cx="2867843" cy="1844040"/>
            <wp:effectExtent l="0" t="0" r="8890" b="3810"/>
            <wp:docPr id="39379403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4036" name="Picture 1" descr="A computer code with text&#10;&#10;Description automatically generated"/>
                    <pic:cNvPicPr/>
                  </pic:nvPicPr>
                  <pic:blipFill>
                    <a:blip r:embed="rId30"/>
                    <a:stretch>
                      <a:fillRect/>
                    </a:stretch>
                  </pic:blipFill>
                  <pic:spPr>
                    <a:xfrm>
                      <a:off x="0" y="0"/>
                      <a:ext cx="2899948" cy="1864684"/>
                    </a:xfrm>
                    <a:prstGeom prst="rect">
                      <a:avLst/>
                    </a:prstGeom>
                  </pic:spPr>
                </pic:pic>
              </a:graphicData>
            </a:graphic>
          </wp:inline>
        </w:drawing>
      </w:r>
    </w:p>
    <w:p w14:paraId="6AEBB851" w14:textId="6E7649CB" w:rsidR="009E3DFF" w:rsidRDefault="00BD2981" w:rsidP="00BD2981">
      <w:pPr>
        <w:pStyle w:val="Caption"/>
      </w:pPr>
      <w:bookmarkStart w:id="66" w:name="_Toc187796271"/>
      <w:bookmarkStart w:id="67" w:name="_Toc187814757"/>
      <w:bookmarkStart w:id="68" w:name="_Toc187856628"/>
      <w:r>
        <w:t xml:space="preserve">Hình </w:t>
      </w:r>
      <w:fldSimple w:instr=" SEQ Hình \* ARABIC ">
        <w:r w:rsidR="0052290A">
          <w:rPr>
            <w:noProof/>
          </w:rPr>
          <w:t>15</w:t>
        </w:r>
      </w:fldSimple>
      <w:r w:rsidR="009E3DFF">
        <w:t>. Dấu hiệu nhận biết file bị nén bởi PETITE</w:t>
      </w:r>
      <w:bookmarkEnd w:id="66"/>
      <w:bookmarkEnd w:id="67"/>
      <w:bookmarkEnd w:id="68"/>
    </w:p>
    <w:p w14:paraId="7551E585" w14:textId="77777777" w:rsidR="00BD2981" w:rsidRDefault="00D5086F" w:rsidP="00BD2981">
      <w:pPr>
        <w:keepNext/>
        <w:jc w:val="center"/>
      </w:pPr>
      <w:r w:rsidRPr="00D5086F">
        <w:rPr>
          <w:noProof/>
        </w:rPr>
        <w:drawing>
          <wp:inline distT="0" distB="0" distL="0" distR="0" wp14:anchorId="5EF8FC4E" wp14:editId="7B1969EF">
            <wp:extent cx="4287319" cy="1405508"/>
            <wp:effectExtent l="0" t="0" r="0" b="4445"/>
            <wp:docPr id="18041607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60780" name="Picture 1" descr="A computer screen shot of a computer code&#10;&#10;Description automatically generated"/>
                    <pic:cNvPicPr/>
                  </pic:nvPicPr>
                  <pic:blipFill>
                    <a:blip r:embed="rId31"/>
                    <a:stretch>
                      <a:fillRect/>
                    </a:stretch>
                  </pic:blipFill>
                  <pic:spPr>
                    <a:xfrm>
                      <a:off x="0" y="0"/>
                      <a:ext cx="4320586" cy="1416414"/>
                    </a:xfrm>
                    <a:prstGeom prst="rect">
                      <a:avLst/>
                    </a:prstGeom>
                  </pic:spPr>
                </pic:pic>
              </a:graphicData>
            </a:graphic>
          </wp:inline>
        </w:drawing>
      </w:r>
    </w:p>
    <w:p w14:paraId="7560F948" w14:textId="56A59B5E" w:rsidR="009E3DFF" w:rsidRDefault="00BD2981" w:rsidP="00BD2981">
      <w:pPr>
        <w:pStyle w:val="Caption"/>
      </w:pPr>
      <w:bookmarkStart w:id="69" w:name="_Toc187796272"/>
      <w:bookmarkStart w:id="70" w:name="_Toc187814758"/>
      <w:bookmarkStart w:id="71" w:name="_Toc187856629"/>
      <w:r>
        <w:t xml:space="preserve">Hình </w:t>
      </w:r>
      <w:fldSimple w:instr=" SEQ Hình \* ARABIC ">
        <w:r w:rsidR="0052290A">
          <w:rPr>
            <w:noProof/>
          </w:rPr>
          <w:t>16</w:t>
        </w:r>
      </w:fldSimple>
      <w:r w:rsidR="009E3DFF">
        <w:t>. Dấu hiệu nhận biết file bị nén bởi MEW</w:t>
      </w:r>
      <w:bookmarkEnd w:id="69"/>
      <w:bookmarkEnd w:id="70"/>
      <w:bookmarkEnd w:id="71"/>
    </w:p>
    <w:p w14:paraId="604798A9" w14:textId="77777777" w:rsidR="00BD2981" w:rsidRDefault="009E3DFF" w:rsidP="00BD2981">
      <w:pPr>
        <w:keepNext/>
        <w:jc w:val="center"/>
      </w:pPr>
      <w:r w:rsidRPr="00B81C00">
        <w:rPr>
          <w:noProof/>
        </w:rPr>
        <w:drawing>
          <wp:inline distT="0" distB="0" distL="0" distR="0" wp14:anchorId="5F756703" wp14:editId="017F1D27">
            <wp:extent cx="2277027" cy="1493887"/>
            <wp:effectExtent l="0" t="0" r="0" b="0"/>
            <wp:docPr id="6431715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1597" name="Picture 1" descr="A screen shot of a computer program&#10;&#10;Description automatically generated"/>
                    <pic:cNvPicPr/>
                  </pic:nvPicPr>
                  <pic:blipFill>
                    <a:blip r:embed="rId32"/>
                    <a:stretch>
                      <a:fillRect/>
                    </a:stretch>
                  </pic:blipFill>
                  <pic:spPr>
                    <a:xfrm>
                      <a:off x="0" y="0"/>
                      <a:ext cx="2300184" cy="1509080"/>
                    </a:xfrm>
                    <a:prstGeom prst="rect">
                      <a:avLst/>
                    </a:prstGeom>
                  </pic:spPr>
                </pic:pic>
              </a:graphicData>
            </a:graphic>
          </wp:inline>
        </w:drawing>
      </w:r>
    </w:p>
    <w:p w14:paraId="45CE623F" w14:textId="31D58211" w:rsidR="009E3DFF" w:rsidRPr="009E3DFF" w:rsidRDefault="00BD2981" w:rsidP="00BD2981">
      <w:pPr>
        <w:pStyle w:val="Caption"/>
      </w:pPr>
      <w:bookmarkStart w:id="72" w:name="_Toc187796273"/>
      <w:bookmarkStart w:id="73" w:name="_Toc187814759"/>
      <w:bookmarkStart w:id="74" w:name="_Toc187856630"/>
      <w:r>
        <w:t xml:space="preserve">Hình </w:t>
      </w:r>
      <w:fldSimple w:instr=" SEQ Hình \* ARABIC ">
        <w:r w:rsidR="0052290A">
          <w:rPr>
            <w:noProof/>
          </w:rPr>
          <w:t>17</w:t>
        </w:r>
      </w:fldSimple>
      <w:r w:rsidR="009E3DFF">
        <w:t>. Dấu hiệu nhận biết file bị nén bởi MPress</w:t>
      </w:r>
      <w:bookmarkEnd w:id="72"/>
      <w:bookmarkEnd w:id="73"/>
      <w:bookmarkEnd w:id="74"/>
    </w:p>
    <w:p w14:paraId="15EF19F2" w14:textId="77777777" w:rsidR="00BD2981" w:rsidRDefault="00D55BD4" w:rsidP="00BD2981">
      <w:pPr>
        <w:keepNext/>
        <w:jc w:val="center"/>
      </w:pPr>
      <w:r w:rsidRPr="00D55BD4">
        <w:rPr>
          <w:noProof/>
        </w:rPr>
        <w:lastRenderedPageBreak/>
        <w:drawing>
          <wp:inline distT="0" distB="0" distL="0" distR="0" wp14:anchorId="37C40269" wp14:editId="576AA665">
            <wp:extent cx="2339145" cy="1537153"/>
            <wp:effectExtent l="0" t="0" r="4445" b="6350"/>
            <wp:docPr id="56131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10700" name=""/>
                    <pic:cNvPicPr/>
                  </pic:nvPicPr>
                  <pic:blipFill>
                    <a:blip r:embed="rId33"/>
                    <a:stretch>
                      <a:fillRect/>
                    </a:stretch>
                  </pic:blipFill>
                  <pic:spPr>
                    <a:xfrm>
                      <a:off x="0" y="0"/>
                      <a:ext cx="2359325" cy="1550414"/>
                    </a:xfrm>
                    <a:prstGeom prst="rect">
                      <a:avLst/>
                    </a:prstGeom>
                  </pic:spPr>
                </pic:pic>
              </a:graphicData>
            </a:graphic>
          </wp:inline>
        </w:drawing>
      </w:r>
    </w:p>
    <w:p w14:paraId="722D724E" w14:textId="7B6C1285" w:rsidR="009E3DFF" w:rsidRDefault="00BD2981" w:rsidP="00BD2981">
      <w:pPr>
        <w:pStyle w:val="Caption"/>
      </w:pPr>
      <w:bookmarkStart w:id="75" w:name="_Toc187796274"/>
      <w:bookmarkStart w:id="76" w:name="_Toc187814760"/>
      <w:bookmarkStart w:id="77" w:name="_Toc187856631"/>
      <w:r>
        <w:t xml:space="preserve">Hình </w:t>
      </w:r>
      <w:fldSimple w:instr=" SEQ Hình \* ARABIC ">
        <w:r w:rsidR="0052290A">
          <w:rPr>
            <w:noProof/>
          </w:rPr>
          <w:t>18</w:t>
        </w:r>
      </w:fldSimple>
      <w:r w:rsidR="009E3DFF">
        <w:t>. Dấu hiệu nhận biết file bị nén bởi YZPack</w:t>
      </w:r>
      <w:bookmarkEnd w:id="75"/>
      <w:bookmarkEnd w:id="76"/>
      <w:bookmarkEnd w:id="77"/>
    </w:p>
    <w:p w14:paraId="2E51198F" w14:textId="05AA9DD0" w:rsidR="00B81C00" w:rsidRPr="00E15D56" w:rsidRDefault="00A449A6" w:rsidP="009E3DFF">
      <w:pPr>
        <w:rPr>
          <w:b/>
          <w:bCs/>
        </w:rPr>
      </w:pPr>
      <w:r w:rsidRPr="00E15D56">
        <w:rPr>
          <w:b/>
          <w:bCs/>
        </w:rPr>
        <w:t xml:space="preserve">Quá trình giải nén </w:t>
      </w:r>
      <w:r w:rsidR="00B226FD" w:rsidRPr="00E15D56">
        <w:rPr>
          <w:b/>
          <w:bCs/>
        </w:rPr>
        <w:t>các tệp tin</w:t>
      </w:r>
    </w:p>
    <w:p w14:paraId="07642B6A" w14:textId="00256961" w:rsidR="00B226FD" w:rsidRDefault="00CC0044" w:rsidP="009E3DFF">
      <w:r>
        <w:t xml:space="preserve">Phương thức để giải nén tệp tin sẽ được lưu trữ trong file </w:t>
      </w:r>
      <w:r w:rsidR="00E84889">
        <w:t>“unpack.py”</w:t>
      </w:r>
      <w:r w:rsidR="00E15D56">
        <w:t>, luồng thực thi quá trình giải nén sẽ diễn ra như sau:</w:t>
      </w:r>
    </w:p>
    <w:p w14:paraId="48BDD9FB" w14:textId="7F7310B4" w:rsidR="001D0C2F" w:rsidRPr="001D0C2F" w:rsidRDefault="001D0C2F" w:rsidP="00825E82">
      <w:pPr>
        <w:pStyle w:val="ListParagraph"/>
        <w:numPr>
          <w:ilvl w:val="1"/>
          <w:numId w:val="26"/>
        </w:numPr>
        <w:rPr>
          <w:b/>
          <w:bCs/>
        </w:rPr>
      </w:pPr>
      <w:r w:rsidRPr="001D0C2F">
        <w:rPr>
          <w:b/>
          <w:bCs/>
        </w:rPr>
        <w:t>Class DefaultUnpacker</w:t>
      </w:r>
    </w:p>
    <w:p w14:paraId="36603F66" w14:textId="77777777" w:rsidR="001D0C2F" w:rsidRPr="001D0C2F" w:rsidRDefault="001D0C2F" w:rsidP="001D0C2F">
      <w:r w:rsidRPr="001D0C2F">
        <w:t>Lớp này chịu trách nhiệm chính trong việc giải nén tệp. Nó kiểm tra các phần (section) của tệp, quản lý bộ nhớ ảo, và trích xuất thông tin cần thiết.</w:t>
      </w:r>
    </w:p>
    <w:p w14:paraId="6D7DC0AB" w14:textId="77777777" w:rsidR="001D0C2F" w:rsidRDefault="001D0C2F" w:rsidP="00825E82">
      <w:pPr>
        <w:numPr>
          <w:ilvl w:val="0"/>
          <w:numId w:val="29"/>
        </w:numPr>
      </w:pPr>
      <w:r w:rsidRPr="001D0C2F">
        <w:rPr>
          <w:b/>
          <w:bCs/>
        </w:rPr>
        <w:t>Phương thức khởi tạo (__init__)</w:t>
      </w:r>
      <w:r w:rsidRPr="001D0C2F">
        <w:t>:</w:t>
      </w:r>
    </w:p>
    <w:p w14:paraId="256CF9AF" w14:textId="0C554919" w:rsidR="001D0C2F" w:rsidRPr="001D0C2F" w:rsidRDefault="001D0C2F" w:rsidP="001D0C2F">
      <w:r w:rsidRPr="001D0C2F">
        <w:t>Thiết lập các tham số như:</w:t>
      </w:r>
    </w:p>
    <w:p w14:paraId="60B368F1" w14:textId="77777777" w:rsidR="001D0C2F" w:rsidRPr="001D0C2F" w:rsidRDefault="001D0C2F" w:rsidP="00825E82">
      <w:pPr>
        <w:pStyle w:val="ListParagraph"/>
        <w:numPr>
          <w:ilvl w:val="0"/>
          <w:numId w:val="30"/>
        </w:numPr>
      </w:pPr>
      <w:r w:rsidRPr="001D0C2F">
        <w:t>Entry point (điểm bắt đầu thực thi).</w:t>
      </w:r>
    </w:p>
    <w:p w14:paraId="5DCDD27F" w14:textId="77777777" w:rsidR="001D0C2F" w:rsidRPr="001D0C2F" w:rsidRDefault="001D0C2F" w:rsidP="00825E82">
      <w:pPr>
        <w:pStyle w:val="ListParagraph"/>
        <w:numPr>
          <w:ilvl w:val="0"/>
          <w:numId w:val="30"/>
        </w:numPr>
      </w:pPr>
      <w:r w:rsidRPr="001D0C2F">
        <w:t>Các section được chấp nhận.</w:t>
      </w:r>
    </w:p>
    <w:p w14:paraId="3C113006" w14:textId="77777777" w:rsidR="001D0C2F" w:rsidRPr="001D0C2F" w:rsidRDefault="001D0C2F" w:rsidP="00825E82">
      <w:pPr>
        <w:pStyle w:val="ListParagraph"/>
        <w:numPr>
          <w:ilvl w:val="0"/>
          <w:numId w:val="30"/>
        </w:numPr>
      </w:pPr>
      <w:r w:rsidRPr="001D0C2F">
        <w:t>Địa chỉ bộ nhớ được phép.</w:t>
      </w:r>
    </w:p>
    <w:p w14:paraId="7A6C2081" w14:textId="77777777" w:rsidR="001D0C2F" w:rsidRDefault="001D0C2F" w:rsidP="00825E82">
      <w:pPr>
        <w:numPr>
          <w:ilvl w:val="0"/>
          <w:numId w:val="29"/>
        </w:numPr>
      </w:pPr>
      <w:r w:rsidRPr="001D0C2F">
        <w:rPr>
          <w:b/>
          <w:bCs/>
        </w:rPr>
        <w:t>Chức năng chính</w:t>
      </w:r>
      <w:r w:rsidRPr="001D0C2F">
        <w:t>:</w:t>
      </w:r>
    </w:p>
    <w:p w14:paraId="10A1D319" w14:textId="3966E510" w:rsidR="00BB2A02" w:rsidRPr="001D0C2F" w:rsidRDefault="00BB2A02" w:rsidP="00BB6339">
      <w:r w:rsidRPr="00BB2A02">
        <w:t xml:space="preserve">Chức năng chính của lớp DefaultUnpacker là xác định dải địa chỉ hợp lệ bằng cách sử dụng phương thức </w:t>
      </w:r>
      <w:r w:rsidR="00BB6339">
        <w:t>“</w:t>
      </w:r>
      <w:r w:rsidRPr="00BB2A02">
        <w:t>get_allowed_addr_ranges</w:t>
      </w:r>
      <w:r w:rsidR="00BB6339">
        <w:t>”</w:t>
      </w:r>
      <w:r w:rsidRPr="00BB2A02">
        <w:t xml:space="preserve">, giúp tạo ra danh sách các vùng nhớ được chấp nhận để thực thi. Đồng thời, nó kiểm tra xem một địa chỉ cụ thể có nằm trong dải địa chỉ hợp lệ hay không thông qua phương thức </w:t>
      </w:r>
      <w:r w:rsidR="00BB6339">
        <w:t>“</w:t>
      </w:r>
      <w:r w:rsidRPr="00BB2A02">
        <w:t>is_allowed</w:t>
      </w:r>
      <w:r w:rsidR="00BB6339">
        <w:t>”</w:t>
      </w:r>
      <w:r w:rsidRPr="00BB2A02">
        <w:t>. Sau khi hoàn tất quá trình giải nén, lớp này sử dụng phương thức dump để ghi nội dung bộ nhớ đã giải nén ra tệp kết quả, thường là unpacked.exe.</w:t>
      </w:r>
    </w:p>
    <w:p w14:paraId="2751CA4A" w14:textId="3EC065F8" w:rsidR="001D0C2F" w:rsidRPr="00BB6339" w:rsidRDefault="001D0C2F" w:rsidP="00825E82">
      <w:pPr>
        <w:pStyle w:val="ListParagraph"/>
        <w:numPr>
          <w:ilvl w:val="1"/>
          <w:numId w:val="26"/>
        </w:numPr>
        <w:rPr>
          <w:b/>
          <w:bCs/>
        </w:rPr>
      </w:pPr>
      <w:r w:rsidRPr="00BB6339">
        <w:rPr>
          <w:b/>
          <w:bCs/>
        </w:rPr>
        <w:lastRenderedPageBreak/>
        <w:t>Class AutomaticDefaultUnpacker</w:t>
      </w:r>
    </w:p>
    <w:p w14:paraId="07CA4C35" w14:textId="0DE3EB75" w:rsidR="001D0C2F" w:rsidRPr="001D0C2F" w:rsidRDefault="00BB6339" w:rsidP="001D0C2F">
      <w:r>
        <w:t>Đ</w:t>
      </w:r>
      <w:r w:rsidR="006F6B1D">
        <w:t>â</w:t>
      </w:r>
      <w:r>
        <w:t>y là l</w:t>
      </w:r>
      <w:r w:rsidR="001D0C2F" w:rsidRPr="001D0C2F">
        <w:t>ớp con của DefaultUnpacker, giúp tự động hóa việc chọn điểm bắt đầu và kết thúc mà không cần người dùng nhập thủ công.</w:t>
      </w:r>
    </w:p>
    <w:p w14:paraId="76DA4021" w14:textId="698733F6" w:rsidR="001D0C2F" w:rsidRPr="00B8273E" w:rsidRDefault="001D0C2F" w:rsidP="00825E82">
      <w:pPr>
        <w:pStyle w:val="ListParagraph"/>
        <w:numPr>
          <w:ilvl w:val="1"/>
          <w:numId w:val="26"/>
        </w:numPr>
        <w:rPr>
          <w:b/>
          <w:bCs/>
        </w:rPr>
      </w:pPr>
      <w:r w:rsidRPr="00B8273E">
        <w:rPr>
          <w:b/>
          <w:bCs/>
        </w:rPr>
        <w:t>Class UPXUnpacker (và các lớp tương tự cho các packer khác)</w:t>
      </w:r>
    </w:p>
    <w:p w14:paraId="2DDB18A4" w14:textId="7CB963E7" w:rsidR="001D0C2F" w:rsidRPr="00EF37EC" w:rsidRDefault="001D0C2F" w:rsidP="002A054D">
      <w:r w:rsidRPr="001D0C2F">
        <w:t>Lớp này được thiết kế riêng để giải nén các tệp được nén bằng UPX</w:t>
      </w:r>
      <w:r w:rsidR="006F6B1D">
        <w:t xml:space="preserve"> (hoặc các trình </w:t>
      </w:r>
      <w:r w:rsidR="00BB1609">
        <w:t>giải nén)</w:t>
      </w:r>
      <w:r w:rsidR="002A054D">
        <w:t xml:space="preserve">. </w:t>
      </w:r>
      <w:r w:rsidR="002A054D" w:rsidRPr="00EF37EC">
        <w:t xml:space="preserve">Nó kế thừa từ AutomaticDefaultUnpacker, nhưng có một số điều chỉnh cụ thể để phù hợp với từng loại </w:t>
      </w:r>
      <w:r w:rsidR="0023538F" w:rsidRPr="00EF37EC">
        <w:t>packer.</w:t>
      </w:r>
    </w:p>
    <w:p w14:paraId="494D1FB9" w14:textId="2B772FF2" w:rsidR="001D0C2F" w:rsidRPr="001D0C2F" w:rsidRDefault="0023538F" w:rsidP="0023538F">
      <w:pPr>
        <w:ind w:left="720" w:firstLine="0"/>
      </w:pPr>
      <w:r>
        <w:t xml:space="preserve">Lưu ý: </w:t>
      </w:r>
      <w:r w:rsidR="001D0C2F" w:rsidRPr="001D0C2F">
        <w:t>Chỉ xử lý các section có dữ liệu thực (SizeOfRawData &gt; 0).</w:t>
      </w:r>
    </w:p>
    <w:p w14:paraId="1CF47D33" w14:textId="3C0F257D" w:rsidR="001D0C2F" w:rsidRPr="0023538F" w:rsidRDefault="001D0C2F" w:rsidP="00825E82">
      <w:pPr>
        <w:pStyle w:val="ListParagraph"/>
        <w:numPr>
          <w:ilvl w:val="1"/>
          <w:numId w:val="26"/>
        </w:numPr>
        <w:rPr>
          <w:b/>
          <w:bCs/>
        </w:rPr>
      </w:pPr>
      <w:r w:rsidRPr="0023538F">
        <w:rPr>
          <w:b/>
          <w:bCs/>
        </w:rPr>
        <w:t>Hàm identifypacker(sample, yar)</w:t>
      </w:r>
    </w:p>
    <w:p w14:paraId="1E24FF27" w14:textId="0163255B" w:rsidR="006C29E9" w:rsidRPr="00EF37EC" w:rsidRDefault="006C29E9" w:rsidP="006C29E9">
      <w:r w:rsidRPr="00EF37EC">
        <w:t xml:space="preserve">Đoạn mã này dùng để xác định loại packer được sử dụng cho tệp nhị phân đã cung cấp. Nó sử dụng </w:t>
      </w:r>
      <w:r w:rsidR="00B90369" w:rsidRPr="00EF37EC">
        <w:t xml:space="preserve">các </w:t>
      </w:r>
      <w:r w:rsidRPr="00EF37EC">
        <w:t xml:space="preserve">YARA rules để khớp mẫu với tệp và xác định </w:t>
      </w:r>
      <w:r w:rsidR="00021147" w:rsidRPr="00EF37EC">
        <w:t>các trình nén tệp tin</w:t>
      </w:r>
      <w:r w:rsidRPr="00EF37EC">
        <w:t xml:space="preserve">. Nếu không thể xác định được loại packer, hàm sẽ trả về “unknown”. </w:t>
      </w:r>
    </w:p>
    <w:p w14:paraId="757DF802" w14:textId="77881A42" w:rsidR="001D0C2F" w:rsidRPr="00021147" w:rsidRDefault="001D0C2F" w:rsidP="00825E82">
      <w:pPr>
        <w:pStyle w:val="ListParagraph"/>
        <w:numPr>
          <w:ilvl w:val="1"/>
          <w:numId w:val="26"/>
        </w:numPr>
        <w:rPr>
          <w:b/>
          <w:bCs/>
        </w:rPr>
      </w:pPr>
      <w:r w:rsidRPr="00021147">
        <w:rPr>
          <w:b/>
          <w:bCs/>
        </w:rPr>
        <w:t>Hàm generate_label(match)</w:t>
      </w:r>
    </w:p>
    <w:p w14:paraId="07B86C92" w14:textId="3FEAAB5B" w:rsidR="00DD59D1" w:rsidRPr="00EF37EC" w:rsidRDefault="00DD59D1" w:rsidP="00DD59D1">
      <w:r w:rsidRPr="00EF37EC">
        <w:t xml:space="preserve">Hàm “generate_label(match)” có nhiệm vụ phân loại loại packer dựa trên kết quả khớp (matches) từ YARA.  </w:t>
      </w:r>
      <w:r w:rsidR="00305B5E" w:rsidRPr="00EF37EC">
        <w:t>Liên kết với hàm trên, “</w:t>
      </w:r>
      <w:r w:rsidRPr="00EF37EC">
        <w:t>identifypacker(sample, yar)</w:t>
      </w:r>
      <w:r w:rsidR="00305B5E" w:rsidRPr="00EF37EC">
        <w:t>”</w:t>
      </w:r>
      <w:r w:rsidRPr="00EF37EC">
        <w:t xml:space="preserve"> là hàm bao quát hơn, chịu trách nhiệm chạy các quy tắc YARA trên tệp nhị phân (sample) để tìm kết quả khớp, sau đó gọi generate_label(match) để xác định loại packer và trả về kết quả cuối cùng. </w:t>
      </w:r>
    </w:p>
    <w:p w14:paraId="2D30941B" w14:textId="1AB7A3D1" w:rsidR="001D0C2F" w:rsidRPr="00305B5E" w:rsidRDefault="001D0C2F" w:rsidP="00825E82">
      <w:pPr>
        <w:pStyle w:val="ListParagraph"/>
        <w:numPr>
          <w:ilvl w:val="1"/>
          <w:numId w:val="26"/>
        </w:numPr>
        <w:rPr>
          <w:b/>
          <w:bCs/>
        </w:rPr>
      </w:pPr>
      <w:r w:rsidRPr="00305B5E">
        <w:rPr>
          <w:b/>
          <w:bCs/>
        </w:rPr>
        <w:t>Hàm get_unpacker(sample, auto_default_unpacker=True)</w:t>
      </w:r>
    </w:p>
    <w:p w14:paraId="386C620C" w14:textId="33FE81AB" w:rsidR="0090164F" w:rsidRPr="00EF37EC" w:rsidRDefault="0090164F" w:rsidP="0090164F">
      <w:r w:rsidRPr="00EF37EC">
        <w:t xml:space="preserve">Cuối cùng, hàm này được thiết kế để lựa chọn và tạo ra một một trình giải nén phù hợp cho tệp nhị phân dựa trên </w:t>
      </w:r>
      <w:r w:rsidR="00C96DFB" w:rsidRPr="00EF37EC">
        <w:t>các trình nén tệp tin</w:t>
      </w:r>
      <w:r w:rsidRPr="00EF37EC">
        <w:t xml:space="preserve"> đã xác định</w:t>
      </w:r>
      <w:r w:rsidR="00C96DFB" w:rsidRPr="00EF37EC">
        <w:t>.</w:t>
      </w:r>
    </w:p>
    <w:p w14:paraId="044D5AD0" w14:textId="77777777" w:rsidR="00BD2981" w:rsidRDefault="000604D7" w:rsidP="00BD2981">
      <w:pPr>
        <w:keepNext/>
        <w:jc w:val="center"/>
      </w:pPr>
      <w:r w:rsidRPr="000604D7">
        <w:rPr>
          <w:noProof/>
        </w:rPr>
        <w:lastRenderedPageBreak/>
        <w:drawing>
          <wp:inline distT="0" distB="0" distL="0" distR="0" wp14:anchorId="4712BCFA" wp14:editId="605F87C4">
            <wp:extent cx="3445510" cy="1732949"/>
            <wp:effectExtent l="0" t="0" r="2540" b="635"/>
            <wp:docPr id="1964408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08382" name="Picture 1" descr="A screen shot of a computer program&#10;&#10;Description automatically generated"/>
                    <pic:cNvPicPr/>
                  </pic:nvPicPr>
                  <pic:blipFill>
                    <a:blip r:embed="rId34"/>
                    <a:stretch>
                      <a:fillRect/>
                    </a:stretch>
                  </pic:blipFill>
                  <pic:spPr>
                    <a:xfrm>
                      <a:off x="0" y="0"/>
                      <a:ext cx="3461366" cy="1740924"/>
                    </a:xfrm>
                    <a:prstGeom prst="rect">
                      <a:avLst/>
                    </a:prstGeom>
                  </pic:spPr>
                </pic:pic>
              </a:graphicData>
            </a:graphic>
          </wp:inline>
        </w:drawing>
      </w:r>
    </w:p>
    <w:p w14:paraId="391BF775" w14:textId="6D20F330" w:rsidR="003216B5" w:rsidRDefault="00BD2981" w:rsidP="00BD2981">
      <w:pPr>
        <w:pStyle w:val="Caption"/>
      </w:pPr>
      <w:bookmarkStart w:id="78" w:name="_Toc187796275"/>
      <w:bookmarkStart w:id="79" w:name="_Toc187814761"/>
      <w:bookmarkStart w:id="80" w:name="_Toc187856632"/>
      <w:r>
        <w:t xml:space="preserve">Hình </w:t>
      </w:r>
      <w:ins w:id="81" w:author="Microsoft Word" w:date="2025-01-15T01:02:00Z" w16du:dateUtc="2025-01-14T18:02:00Z">
        <w:r>
          <w:fldChar w:fldCharType="begin"/>
        </w:r>
        <w:r>
          <w:instrText xml:space="preserve"> SEQ Hình \* ARABIC </w:instrText>
        </w:r>
        <w:r>
          <w:fldChar w:fldCharType="separate"/>
        </w:r>
      </w:ins>
      <w:r w:rsidR="0052290A">
        <w:rPr>
          <w:noProof/>
        </w:rPr>
        <w:t>19</w:t>
      </w:r>
      <w:ins w:id="82" w:author="Microsoft Word" w:date="2025-01-15T01:02:00Z" w16du:dateUtc="2025-01-14T18:02:00Z">
        <w:r>
          <w:fldChar w:fldCharType="end"/>
        </w:r>
        <w:r w:rsidR="003216B5">
          <w:t xml:space="preserve">. </w:t>
        </w:r>
      </w:ins>
      <w:r w:rsidR="00FD01FA">
        <w:t>Trình giải nén công cụ UPX</w:t>
      </w:r>
      <w:bookmarkEnd w:id="78"/>
      <w:bookmarkEnd w:id="79"/>
      <w:bookmarkEnd w:id="80"/>
    </w:p>
    <w:p w14:paraId="21EF4FE6" w14:textId="77777777" w:rsidR="00BD2981" w:rsidRDefault="0030588A" w:rsidP="00BD2981">
      <w:pPr>
        <w:keepNext/>
        <w:jc w:val="center"/>
      </w:pPr>
      <w:r w:rsidRPr="0030588A">
        <w:rPr>
          <w:noProof/>
        </w:rPr>
        <w:drawing>
          <wp:inline distT="0" distB="0" distL="0" distR="0" wp14:anchorId="4F40EAAC" wp14:editId="5D91C81E">
            <wp:extent cx="3627120" cy="2678744"/>
            <wp:effectExtent l="0" t="0" r="0" b="7620"/>
            <wp:docPr id="10423601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60163" name="Picture 1" descr="A screen shot of a computer program&#10;&#10;Description automatically generated"/>
                    <pic:cNvPicPr/>
                  </pic:nvPicPr>
                  <pic:blipFill>
                    <a:blip r:embed="rId35"/>
                    <a:stretch>
                      <a:fillRect/>
                    </a:stretch>
                  </pic:blipFill>
                  <pic:spPr>
                    <a:xfrm>
                      <a:off x="0" y="0"/>
                      <a:ext cx="3659913" cy="2702963"/>
                    </a:xfrm>
                    <a:prstGeom prst="rect">
                      <a:avLst/>
                    </a:prstGeom>
                  </pic:spPr>
                </pic:pic>
              </a:graphicData>
            </a:graphic>
          </wp:inline>
        </w:drawing>
      </w:r>
    </w:p>
    <w:p w14:paraId="0D8D247D" w14:textId="220C55C2" w:rsidR="00FD01FA" w:rsidRDefault="00BD2981" w:rsidP="00BD2981">
      <w:pPr>
        <w:pStyle w:val="Caption"/>
      </w:pPr>
      <w:bookmarkStart w:id="83" w:name="_Toc187796276"/>
      <w:bookmarkStart w:id="84" w:name="_Toc187814762"/>
      <w:bookmarkStart w:id="85" w:name="_Toc187856633"/>
      <w:r>
        <w:t xml:space="preserve">Hình </w:t>
      </w:r>
      <w:fldSimple w:instr=" SEQ Hình \* ARABIC ">
        <w:r w:rsidR="0052290A">
          <w:rPr>
            <w:noProof/>
          </w:rPr>
          <w:t>20</w:t>
        </w:r>
      </w:fldSimple>
      <w:r w:rsidR="00FD01FA">
        <w:t>. Trình giải nén công cụ PETITE</w:t>
      </w:r>
      <w:bookmarkEnd w:id="83"/>
      <w:bookmarkEnd w:id="84"/>
      <w:bookmarkEnd w:id="85"/>
    </w:p>
    <w:p w14:paraId="57ED7C42" w14:textId="77777777" w:rsidR="00BD2981" w:rsidRDefault="00F741B7" w:rsidP="00BD2981">
      <w:pPr>
        <w:keepNext/>
        <w:jc w:val="center"/>
      </w:pPr>
      <w:r w:rsidRPr="00F741B7">
        <w:rPr>
          <w:noProof/>
        </w:rPr>
        <w:drawing>
          <wp:inline distT="0" distB="0" distL="0" distR="0" wp14:anchorId="3E5252F5" wp14:editId="546069F5">
            <wp:extent cx="3642360" cy="1685484"/>
            <wp:effectExtent l="0" t="0" r="0" b="0"/>
            <wp:docPr id="15549205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20537" name="Picture 1" descr="A screen shot of a computer program&#10;&#10;Description automatically generated"/>
                    <pic:cNvPicPr/>
                  </pic:nvPicPr>
                  <pic:blipFill>
                    <a:blip r:embed="rId36"/>
                    <a:stretch>
                      <a:fillRect/>
                    </a:stretch>
                  </pic:blipFill>
                  <pic:spPr>
                    <a:xfrm>
                      <a:off x="0" y="0"/>
                      <a:ext cx="3675397" cy="1700772"/>
                    </a:xfrm>
                    <a:prstGeom prst="rect">
                      <a:avLst/>
                    </a:prstGeom>
                  </pic:spPr>
                </pic:pic>
              </a:graphicData>
            </a:graphic>
          </wp:inline>
        </w:drawing>
      </w:r>
    </w:p>
    <w:p w14:paraId="599538B1" w14:textId="4939E93D" w:rsidR="00FD01FA" w:rsidRDefault="00BD2981" w:rsidP="00BD2981">
      <w:pPr>
        <w:pStyle w:val="Caption"/>
      </w:pPr>
      <w:bookmarkStart w:id="86" w:name="_Toc187796277"/>
      <w:bookmarkStart w:id="87" w:name="_Toc187814763"/>
      <w:bookmarkStart w:id="88" w:name="_Toc187856634"/>
      <w:r>
        <w:t xml:space="preserve">Hình </w:t>
      </w:r>
      <w:fldSimple w:instr=" SEQ Hình \* ARABIC ">
        <w:r w:rsidR="0052290A">
          <w:rPr>
            <w:noProof/>
          </w:rPr>
          <w:t>21</w:t>
        </w:r>
      </w:fldSimple>
      <w:r w:rsidR="00FD01FA">
        <w:t>. Trình giải nén công cụ FSG</w:t>
      </w:r>
      <w:bookmarkEnd w:id="86"/>
      <w:bookmarkEnd w:id="87"/>
      <w:bookmarkEnd w:id="88"/>
    </w:p>
    <w:p w14:paraId="68CEDA2B" w14:textId="77777777" w:rsidR="00BD2981" w:rsidRDefault="008E0117" w:rsidP="00BD2981">
      <w:pPr>
        <w:keepNext/>
        <w:jc w:val="center"/>
      </w:pPr>
      <w:r w:rsidRPr="008E0117">
        <w:rPr>
          <w:noProof/>
        </w:rPr>
        <w:lastRenderedPageBreak/>
        <w:drawing>
          <wp:inline distT="0" distB="0" distL="0" distR="0" wp14:anchorId="272D9641" wp14:editId="1E1D863F">
            <wp:extent cx="4381169" cy="1488747"/>
            <wp:effectExtent l="0" t="0" r="635" b="0"/>
            <wp:docPr id="20079793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9336" name="Picture 1" descr="A screen shot of a computer program&#10;&#10;Description automatically generated"/>
                    <pic:cNvPicPr/>
                  </pic:nvPicPr>
                  <pic:blipFill>
                    <a:blip r:embed="rId37"/>
                    <a:stretch>
                      <a:fillRect/>
                    </a:stretch>
                  </pic:blipFill>
                  <pic:spPr>
                    <a:xfrm>
                      <a:off x="0" y="0"/>
                      <a:ext cx="4401161" cy="1495540"/>
                    </a:xfrm>
                    <a:prstGeom prst="rect">
                      <a:avLst/>
                    </a:prstGeom>
                  </pic:spPr>
                </pic:pic>
              </a:graphicData>
            </a:graphic>
          </wp:inline>
        </w:drawing>
      </w:r>
    </w:p>
    <w:p w14:paraId="28071B09" w14:textId="11EA2D58" w:rsidR="00FD01FA" w:rsidRDefault="00BD2981" w:rsidP="00BD2981">
      <w:pPr>
        <w:pStyle w:val="Caption"/>
      </w:pPr>
      <w:bookmarkStart w:id="89" w:name="_Toc187796278"/>
      <w:bookmarkStart w:id="90" w:name="_Toc187814764"/>
      <w:bookmarkStart w:id="91" w:name="_Toc187856635"/>
      <w:r>
        <w:t xml:space="preserve">Hình </w:t>
      </w:r>
      <w:fldSimple w:instr=" SEQ Hình \* ARABIC ">
        <w:r w:rsidR="0052290A">
          <w:rPr>
            <w:noProof/>
          </w:rPr>
          <w:t>22</w:t>
        </w:r>
      </w:fldSimple>
      <w:r w:rsidR="00FD01FA">
        <w:t>. Trình giải nén công cụ ASPack</w:t>
      </w:r>
      <w:bookmarkEnd w:id="89"/>
      <w:bookmarkEnd w:id="90"/>
      <w:bookmarkEnd w:id="91"/>
    </w:p>
    <w:p w14:paraId="5402D84F" w14:textId="77777777" w:rsidR="00BD2981" w:rsidRDefault="009F17E8" w:rsidP="00BD2981">
      <w:pPr>
        <w:keepNext/>
        <w:jc w:val="center"/>
      </w:pPr>
      <w:r w:rsidRPr="009F17E8">
        <w:rPr>
          <w:noProof/>
        </w:rPr>
        <w:drawing>
          <wp:inline distT="0" distB="0" distL="0" distR="0" wp14:anchorId="1A87E77D" wp14:editId="0FAA1331">
            <wp:extent cx="3927944" cy="1276391"/>
            <wp:effectExtent l="0" t="0" r="0" b="0"/>
            <wp:docPr id="428571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71672" name="Picture 1" descr="A screen shot of a computer program&#10;&#10;Description automatically generated"/>
                    <pic:cNvPicPr/>
                  </pic:nvPicPr>
                  <pic:blipFill>
                    <a:blip r:embed="rId38"/>
                    <a:stretch>
                      <a:fillRect/>
                    </a:stretch>
                  </pic:blipFill>
                  <pic:spPr>
                    <a:xfrm>
                      <a:off x="0" y="0"/>
                      <a:ext cx="3971596" cy="1290576"/>
                    </a:xfrm>
                    <a:prstGeom prst="rect">
                      <a:avLst/>
                    </a:prstGeom>
                  </pic:spPr>
                </pic:pic>
              </a:graphicData>
            </a:graphic>
          </wp:inline>
        </w:drawing>
      </w:r>
    </w:p>
    <w:p w14:paraId="73A0B6ED" w14:textId="4B8AEDEA" w:rsidR="00FD01FA" w:rsidRDefault="00BD2981" w:rsidP="00BD2981">
      <w:pPr>
        <w:pStyle w:val="Caption"/>
      </w:pPr>
      <w:bookmarkStart w:id="92" w:name="_Toc187796279"/>
      <w:bookmarkStart w:id="93" w:name="_Toc187814765"/>
      <w:bookmarkStart w:id="94" w:name="_Toc187856636"/>
      <w:r>
        <w:t xml:space="preserve">Hình </w:t>
      </w:r>
      <w:fldSimple w:instr=" SEQ Hình \* ARABIC ">
        <w:r w:rsidR="0052290A">
          <w:rPr>
            <w:noProof/>
          </w:rPr>
          <w:t>23</w:t>
        </w:r>
      </w:fldSimple>
      <w:r w:rsidR="00FD01FA">
        <w:t xml:space="preserve">. Trình giải nén công cụ </w:t>
      </w:r>
      <w:r w:rsidR="009F1CB5">
        <w:t>YZPack</w:t>
      </w:r>
      <w:bookmarkEnd w:id="92"/>
      <w:bookmarkEnd w:id="93"/>
      <w:bookmarkEnd w:id="94"/>
    </w:p>
    <w:p w14:paraId="2A128CDF" w14:textId="77777777" w:rsidR="00BD2981" w:rsidRDefault="00E24656" w:rsidP="00BD2981">
      <w:pPr>
        <w:keepNext/>
        <w:jc w:val="center"/>
      </w:pPr>
      <w:r w:rsidRPr="00E24656">
        <w:rPr>
          <w:noProof/>
        </w:rPr>
        <w:drawing>
          <wp:inline distT="0" distB="0" distL="0" distR="0" wp14:anchorId="7C4E8882" wp14:editId="6F89EA64">
            <wp:extent cx="3884031" cy="2192157"/>
            <wp:effectExtent l="0" t="0" r="2540" b="0"/>
            <wp:docPr id="526313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3794" name="Picture 1" descr="A screen shot of a computer program&#10;&#10;Description automatically generated"/>
                    <pic:cNvPicPr/>
                  </pic:nvPicPr>
                  <pic:blipFill>
                    <a:blip r:embed="rId39"/>
                    <a:stretch>
                      <a:fillRect/>
                    </a:stretch>
                  </pic:blipFill>
                  <pic:spPr>
                    <a:xfrm>
                      <a:off x="0" y="0"/>
                      <a:ext cx="3889355" cy="2195162"/>
                    </a:xfrm>
                    <a:prstGeom prst="rect">
                      <a:avLst/>
                    </a:prstGeom>
                  </pic:spPr>
                </pic:pic>
              </a:graphicData>
            </a:graphic>
          </wp:inline>
        </w:drawing>
      </w:r>
    </w:p>
    <w:p w14:paraId="2F40E26D" w14:textId="2618AE8F" w:rsidR="009F1CB5" w:rsidRDefault="00BD2981" w:rsidP="00BD2981">
      <w:pPr>
        <w:pStyle w:val="Caption"/>
      </w:pPr>
      <w:bookmarkStart w:id="95" w:name="_Toc187796280"/>
      <w:bookmarkStart w:id="96" w:name="_Toc187814766"/>
      <w:bookmarkStart w:id="97" w:name="_Toc187856637"/>
      <w:r>
        <w:t xml:space="preserve">Hình </w:t>
      </w:r>
      <w:fldSimple w:instr=" SEQ Hình \* ARABIC ">
        <w:r w:rsidR="0052290A">
          <w:rPr>
            <w:noProof/>
          </w:rPr>
          <w:t>24</w:t>
        </w:r>
      </w:fldSimple>
      <w:r w:rsidR="009F1CB5">
        <w:t>. Trình giải nén công cụ MEW</w:t>
      </w:r>
      <w:bookmarkEnd w:id="95"/>
      <w:bookmarkEnd w:id="96"/>
      <w:bookmarkEnd w:id="97"/>
    </w:p>
    <w:p w14:paraId="12827AF6" w14:textId="77777777" w:rsidR="00BD2981" w:rsidRDefault="00682ACA" w:rsidP="00BD2981">
      <w:pPr>
        <w:keepNext/>
        <w:jc w:val="center"/>
      </w:pPr>
      <w:r w:rsidRPr="00682ACA">
        <w:rPr>
          <w:noProof/>
        </w:rPr>
        <w:lastRenderedPageBreak/>
        <w:drawing>
          <wp:inline distT="0" distB="0" distL="0" distR="0" wp14:anchorId="1E81B4E5" wp14:editId="1D4B7C7E">
            <wp:extent cx="3867683" cy="3046868"/>
            <wp:effectExtent l="0" t="0" r="0" b="1270"/>
            <wp:docPr id="214664011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40114" name="Picture 1" descr="A computer screen shot of text&#10;&#10;Description automatically generated"/>
                    <pic:cNvPicPr/>
                  </pic:nvPicPr>
                  <pic:blipFill>
                    <a:blip r:embed="rId40"/>
                    <a:stretch>
                      <a:fillRect/>
                    </a:stretch>
                  </pic:blipFill>
                  <pic:spPr>
                    <a:xfrm>
                      <a:off x="0" y="0"/>
                      <a:ext cx="3884410" cy="3060045"/>
                    </a:xfrm>
                    <a:prstGeom prst="rect">
                      <a:avLst/>
                    </a:prstGeom>
                  </pic:spPr>
                </pic:pic>
              </a:graphicData>
            </a:graphic>
          </wp:inline>
        </w:drawing>
      </w:r>
    </w:p>
    <w:p w14:paraId="3F6F1F33" w14:textId="6A7A3F41" w:rsidR="009F1CB5" w:rsidRDefault="00BD2981" w:rsidP="00BD2981">
      <w:pPr>
        <w:pStyle w:val="Caption"/>
      </w:pPr>
      <w:bookmarkStart w:id="98" w:name="_Toc187796281"/>
      <w:bookmarkStart w:id="99" w:name="_Toc187814767"/>
      <w:bookmarkStart w:id="100" w:name="_Toc187856638"/>
      <w:r>
        <w:t xml:space="preserve">Hình </w:t>
      </w:r>
      <w:fldSimple w:instr=" SEQ Hình \* ARABIC ">
        <w:r w:rsidR="0052290A">
          <w:rPr>
            <w:noProof/>
          </w:rPr>
          <w:t>25</w:t>
        </w:r>
      </w:fldSimple>
      <w:r w:rsidR="009F1CB5">
        <w:t>. Trình giải nén công cụ MPress</w:t>
      </w:r>
      <w:bookmarkEnd w:id="98"/>
      <w:bookmarkEnd w:id="99"/>
      <w:bookmarkEnd w:id="100"/>
    </w:p>
    <w:p w14:paraId="186ACB40" w14:textId="77777777" w:rsidR="00BD2981" w:rsidRDefault="0077419B" w:rsidP="00BD2981">
      <w:pPr>
        <w:keepNext/>
        <w:jc w:val="center"/>
      </w:pPr>
      <w:r w:rsidRPr="0077419B">
        <w:rPr>
          <w:noProof/>
        </w:rPr>
        <w:drawing>
          <wp:inline distT="0" distB="0" distL="0" distR="0" wp14:anchorId="15164CC8" wp14:editId="1D631545">
            <wp:extent cx="4023360" cy="1202293"/>
            <wp:effectExtent l="0" t="0" r="0" b="0"/>
            <wp:docPr id="12337185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8584" name="Picture 1" descr="A screen shot of a computer program&#10;&#10;Description automatically generated"/>
                    <pic:cNvPicPr/>
                  </pic:nvPicPr>
                  <pic:blipFill>
                    <a:blip r:embed="rId41"/>
                    <a:stretch>
                      <a:fillRect/>
                    </a:stretch>
                  </pic:blipFill>
                  <pic:spPr>
                    <a:xfrm>
                      <a:off x="0" y="0"/>
                      <a:ext cx="4033264" cy="1205253"/>
                    </a:xfrm>
                    <a:prstGeom prst="rect">
                      <a:avLst/>
                    </a:prstGeom>
                  </pic:spPr>
                </pic:pic>
              </a:graphicData>
            </a:graphic>
          </wp:inline>
        </w:drawing>
      </w:r>
    </w:p>
    <w:p w14:paraId="53A04B91" w14:textId="42C74A5E" w:rsidR="009F1CB5" w:rsidRPr="00143C3C" w:rsidRDefault="00BD2981" w:rsidP="00BD2981">
      <w:pPr>
        <w:pStyle w:val="Caption"/>
      </w:pPr>
      <w:bookmarkStart w:id="101" w:name="_Toc187796282"/>
      <w:bookmarkStart w:id="102" w:name="_Toc187814768"/>
      <w:bookmarkStart w:id="103" w:name="_Toc187856639"/>
      <w:r>
        <w:t xml:space="preserve">Hình </w:t>
      </w:r>
      <w:fldSimple w:instr=" SEQ Hình \* ARABIC ">
        <w:r w:rsidR="0052290A">
          <w:rPr>
            <w:noProof/>
          </w:rPr>
          <w:t>26</w:t>
        </w:r>
      </w:fldSimple>
      <w:r w:rsidR="009F1CB5">
        <w:t>. Trình giải nén công cụ PECompact</w:t>
      </w:r>
      <w:bookmarkEnd w:id="101"/>
      <w:bookmarkEnd w:id="102"/>
      <w:bookmarkEnd w:id="103"/>
    </w:p>
    <w:p w14:paraId="1B482A9B" w14:textId="236D08DD" w:rsidR="00DF6386" w:rsidRPr="002062BB" w:rsidRDefault="000F4A63" w:rsidP="0070200B">
      <w:r>
        <w:t>Trong đó, các class như “ImportRebuil</w:t>
      </w:r>
      <w:r w:rsidR="00D260F4">
        <w:t>derDump” hoặc các class như “</w:t>
      </w:r>
      <w:r w:rsidR="00112539">
        <w:t>MEWDump”</w:t>
      </w:r>
      <w:r w:rsidRPr="000F4A63">
        <w:t xml:space="preserve"> là</w:t>
      </w:r>
      <w:r w:rsidR="0070200B">
        <w:t xml:space="preserve"> để</w:t>
      </w:r>
      <w:r w:rsidRPr="000F4A63">
        <w:t xml:space="preserve"> hỗ trợ quá trình sửa chữa và phục hồi các file thực thi đã được giải nén, tập trung vào hai nhiệm vụ chính:</w:t>
      </w:r>
      <w:r w:rsidR="0070200B">
        <w:t xml:space="preserve"> 1. </w:t>
      </w:r>
      <w:r w:rsidRPr="000F4A63">
        <w:t>Sửa chữa bảng import</w:t>
      </w:r>
      <w:r w:rsidR="0070200B">
        <w:t>, đ</w:t>
      </w:r>
      <w:r w:rsidRPr="000F4A63">
        <w:t>ảm bảo các tham chiếu đến DLL và hàm được khôi phục hoặc xây dựng lại chính xác, giúp file hoạt động bình thường</w:t>
      </w:r>
      <w:r w:rsidR="0070200B">
        <w:t xml:space="preserve">; 2. </w:t>
      </w:r>
      <w:r w:rsidRPr="000F4A63">
        <w:t>Điều chỉnh quyền bộ nhớ của các section</w:t>
      </w:r>
      <w:r w:rsidR="0070200B">
        <w:t>, t</w:t>
      </w:r>
      <w:r w:rsidRPr="000F4A63">
        <w:t>hiết lập quyền đọc, ghi, và thực thi cho các section để đảm bảo tính toàn vẹn và khả năng chạy của file trong môi trường thực tế.</w:t>
      </w:r>
    </w:p>
    <w:p w14:paraId="215990A7" w14:textId="153AF91F" w:rsidR="00BA7E8C" w:rsidRDefault="00BA7E8C" w:rsidP="00BA7E8C">
      <w:pPr>
        <w:pStyle w:val="Heading3"/>
      </w:pPr>
      <w:bookmarkStart w:id="104" w:name="_Toc187817060"/>
      <w:r>
        <w:t>ClamAV</w:t>
      </w:r>
      <w:bookmarkEnd w:id="104"/>
    </w:p>
    <w:p w14:paraId="5D399253" w14:textId="5D9B5B0A" w:rsidR="000C6336" w:rsidRDefault="000C6336" w:rsidP="000C6336">
      <w:r w:rsidRPr="000C6336">
        <w:t>ClamAV là một công cụ diệt virus mã nguồn mở được phát triển dưới giấy phép GPLv2</w:t>
      </w:r>
      <w:r>
        <w:t xml:space="preserve"> và </w:t>
      </w:r>
      <w:r w:rsidRPr="000C6336">
        <w:t xml:space="preserve">được thiết kế đặc biệt để quét email trên các cổng thư điện tử. Với khả năng phát hiện các loại trojan, virus, phần mềm độc hại và các mối đe dọa khác, ClamAV trở thành một lựa chọn </w:t>
      </w:r>
      <w:r w:rsidRPr="000C6336">
        <w:lastRenderedPageBreak/>
        <w:t xml:space="preserve">lý tưởng </w:t>
      </w:r>
      <w:r w:rsidR="00645E16">
        <w:t>để</w:t>
      </w:r>
      <w:r w:rsidRPr="000C6336">
        <w:t xml:space="preserve"> bảo mật hệ thống. Công cụ này cung cấp một loạt các tiện ích, bao gồm một dịch vụ quét đa luồng,</w:t>
      </w:r>
      <w:r w:rsidR="00645E16">
        <w:t xml:space="preserve"> </w:t>
      </w:r>
      <w:r w:rsidRPr="000C6336">
        <w:t xml:space="preserve">quét dòng lệnh và </w:t>
      </w:r>
      <w:r w:rsidR="00645E16">
        <w:t xml:space="preserve">các </w:t>
      </w:r>
      <w:r w:rsidRPr="000C6336">
        <w:t>công cụ nâng cao để tự động cập nhật cơ sở dữ liệu.</w:t>
      </w:r>
    </w:p>
    <w:p w14:paraId="366BB633" w14:textId="6A08CCAE" w:rsidR="000C6336" w:rsidRPr="000C6336" w:rsidRDefault="000C6336" w:rsidP="00645E16">
      <w:r>
        <w:t xml:space="preserve">Và trong dữ cảnh </w:t>
      </w:r>
      <w:r w:rsidR="00645E16">
        <w:t>sử dụng cho các trình đóng gói tệp tin, ClamAV cũng hoàn thành rất xuất sắc trong việc phát hiện và giải nén các tệp tin bị đóng gói.</w:t>
      </w:r>
    </w:p>
    <w:p w14:paraId="7D5434E0" w14:textId="77777777" w:rsidR="00BD2981" w:rsidRDefault="0002567D" w:rsidP="00BD2981">
      <w:pPr>
        <w:keepNext/>
        <w:jc w:val="center"/>
      </w:pPr>
      <w:r w:rsidRPr="0002567D">
        <w:rPr>
          <w:noProof/>
        </w:rPr>
        <w:drawing>
          <wp:inline distT="0" distB="0" distL="0" distR="0" wp14:anchorId="7E2BF31B" wp14:editId="2CFD9047">
            <wp:extent cx="4442460" cy="1709056"/>
            <wp:effectExtent l="0" t="0" r="0" b="5715"/>
            <wp:docPr id="1685335211" name="Picture 1" descr="A red devil face with horn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35211" name="Picture 1" descr="A red devil face with horns and text&#10;&#10;Description automatically generated"/>
                    <pic:cNvPicPr/>
                  </pic:nvPicPr>
                  <pic:blipFill>
                    <a:blip r:embed="rId42"/>
                    <a:stretch>
                      <a:fillRect/>
                    </a:stretch>
                  </pic:blipFill>
                  <pic:spPr>
                    <a:xfrm>
                      <a:off x="0" y="0"/>
                      <a:ext cx="4484337" cy="1725167"/>
                    </a:xfrm>
                    <a:prstGeom prst="rect">
                      <a:avLst/>
                    </a:prstGeom>
                  </pic:spPr>
                </pic:pic>
              </a:graphicData>
            </a:graphic>
          </wp:inline>
        </w:drawing>
      </w:r>
    </w:p>
    <w:p w14:paraId="5287AFAD" w14:textId="3DF58BF6" w:rsidR="00645E16" w:rsidRDefault="00BD2981" w:rsidP="00BD2981">
      <w:pPr>
        <w:pStyle w:val="Caption"/>
      </w:pPr>
      <w:bookmarkStart w:id="105" w:name="_Toc187796283"/>
      <w:bookmarkStart w:id="106" w:name="_Toc187814769"/>
      <w:bookmarkStart w:id="107" w:name="_Toc187856640"/>
      <w:r>
        <w:t xml:space="preserve">Hình </w:t>
      </w:r>
      <w:fldSimple w:instr=" SEQ Hình \* ARABIC ">
        <w:r w:rsidR="0052290A">
          <w:rPr>
            <w:noProof/>
          </w:rPr>
          <w:t>27</w:t>
        </w:r>
      </w:fldSimple>
      <w:r w:rsidR="00645E16">
        <w:t>. Công cụ ClamAV</w:t>
      </w:r>
      <w:bookmarkEnd w:id="105"/>
      <w:bookmarkEnd w:id="106"/>
      <w:bookmarkEnd w:id="107"/>
    </w:p>
    <w:p w14:paraId="4C992C5C" w14:textId="77777777" w:rsidR="000C6336" w:rsidRPr="000C6336" w:rsidRDefault="000C6336" w:rsidP="000C6336">
      <w:r w:rsidRPr="000C6336">
        <w:t>Một trong những ưu điểm lớn của ClamAV là hiệu suất cao và tính linh hoạt. Với dịch vụ quét đa luồng, ClamAV có thể xử lý nhiều tác vụ quét đồng thời, giúp tăng tốc quá trình bảo vệ hệ thống mà không làm giảm hiệu suất. Ngoài ra, công cụ này hỗ trợ nhiều định dạng tệp và ngôn ngữ chữ ký, cũng như khả năng giải nén tệp và lưu trữ, cho phép nó phát hiện mối đe dọa trong nhiều loại tệp khác nhau.</w:t>
      </w:r>
    </w:p>
    <w:p w14:paraId="2B47A183" w14:textId="399D8BE8" w:rsidR="000C6336" w:rsidRPr="000C6336" w:rsidRDefault="000C6336" w:rsidP="000C6336">
      <w:r w:rsidRPr="000C6336">
        <w:t>ClamAV cũng nổi bật với tính</w:t>
      </w:r>
      <w:r w:rsidR="00645E16">
        <w:t xml:space="preserve"> open source</w:t>
      </w:r>
      <w:r w:rsidRPr="000C6336">
        <w:t xml:space="preserve"> và dễ dàng tùy chỉnh. Là phần mềm mã nguồn mở, người dùng có thể truy cập và tùy biến các phiên bản của ClamAV phù hợp với hệ điều hành của mình</w:t>
      </w:r>
      <w:r w:rsidR="00645E16">
        <w:t>,</w:t>
      </w:r>
      <w:r w:rsidRPr="000C6336">
        <w:t xml:space="preserve"> giúp linh hoạt trong việc triển khai và duy trì phần mềm bảo mật cho hệ thống. Cùng với khả năng cập nhật cơ sở dữ liệu tự động, ClamAV giúp người dùng luôn được bảo vệ trước những mối đe dọa mới nhất.</w:t>
      </w:r>
    </w:p>
    <w:p w14:paraId="26FAA638" w14:textId="448AE7B2" w:rsidR="00A421CE" w:rsidRDefault="00A421CE" w:rsidP="00A421CE">
      <w:pPr>
        <w:rPr>
          <w:b/>
          <w:bCs/>
        </w:rPr>
      </w:pPr>
      <w:r w:rsidRPr="00CE2C16">
        <w:rPr>
          <w:b/>
          <w:bCs/>
        </w:rPr>
        <w:t xml:space="preserve">Các packer được hỗ trợ </w:t>
      </w:r>
      <w:r>
        <w:rPr>
          <w:b/>
          <w:bCs/>
        </w:rPr>
        <w:t>bởi ClamAV</w:t>
      </w:r>
    </w:p>
    <w:p w14:paraId="505B4854" w14:textId="6A269625" w:rsidR="000C6336" w:rsidRDefault="00A421CE" w:rsidP="00891ECA">
      <w:r>
        <w:t xml:space="preserve">Tương tự như </w:t>
      </w:r>
      <w:r w:rsidRPr="00C504AE">
        <w:t>Unipacker</w:t>
      </w:r>
      <w:r>
        <w:t>, ClamAV</w:t>
      </w:r>
      <w:r w:rsidR="00067FF4">
        <w:t xml:space="preserve"> cũng</w:t>
      </w:r>
      <w:r w:rsidRPr="00C504AE">
        <w:t xml:space="preserve"> hỗ trợ đa dạng các </w:t>
      </w:r>
      <w:r>
        <w:t>trình nén tệp tin hiện tại trên thị trường</w:t>
      </w:r>
      <w:r w:rsidR="0009063C">
        <w:t>. Tuy nhiên, có điểm nổi bật hơn là ClamAV hỗ trợ luôn cho các tệp tin PE 64 bits.</w:t>
      </w:r>
      <w:r w:rsidR="00891ECA">
        <w:t xml:space="preserve"> </w:t>
      </w:r>
      <w:r w:rsidR="00D71AF7">
        <w:t xml:space="preserve">Ngoài các công cụ đã giới thiệu ở trên như </w:t>
      </w:r>
      <w:r w:rsidR="00224229" w:rsidRPr="00891ECA">
        <w:t>UPX, A</w:t>
      </w:r>
      <w:r w:rsidR="00D71AF7" w:rsidRPr="00891ECA">
        <w:t>S</w:t>
      </w:r>
      <w:r w:rsidR="00224229" w:rsidRPr="00891ECA">
        <w:t>Pack, FSG, Petite,</w:t>
      </w:r>
      <w:r w:rsidR="00D71AF7" w:rsidRPr="00891ECA">
        <w:t xml:space="preserve"> MEW</w:t>
      </w:r>
      <w:r w:rsidR="00891ECA">
        <w:t>, ClamAV còn hỗ trợ thêm:</w:t>
      </w:r>
    </w:p>
    <w:p w14:paraId="4C0BEBED" w14:textId="77777777" w:rsidR="001838CB" w:rsidRPr="001838CB" w:rsidRDefault="001838CB" w:rsidP="00825E82">
      <w:pPr>
        <w:pStyle w:val="ListParagraph"/>
        <w:numPr>
          <w:ilvl w:val="0"/>
          <w:numId w:val="32"/>
        </w:numPr>
      </w:pPr>
      <w:r w:rsidRPr="001838CB">
        <w:lastRenderedPageBreak/>
        <w:t>PeSpin: Công cụ nén và bảo vệ tệp PE, tạo sự khó khăn cho việc phân tích.</w:t>
      </w:r>
    </w:p>
    <w:p w14:paraId="0066C21C" w14:textId="4D58583D" w:rsidR="001838CB" w:rsidRPr="001838CB" w:rsidRDefault="001838CB" w:rsidP="00825E82">
      <w:pPr>
        <w:pStyle w:val="ListParagraph"/>
        <w:numPr>
          <w:ilvl w:val="0"/>
          <w:numId w:val="32"/>
        </w:numPr>
      </w:pPr>
      <w:r w:rsidRPr="001838CB">
        <w:t>NsPack: Giảm dung lượng mà không ảnh hưởng đến khả năng thực thi.</w:t>
      </w:r>
    </w:p>
    <w:p w14:paraId="01316BF1" w14:textId="77777777" w:rsidR="001838CB" w:rsidRPr="001838CB" w:rsidRDefault="001838CB" w:rsidP="00825E82">
      <w:pPr>
        <w:pStyle w:val="ListParagraph"/>
        <w:numPr>
          <w:ilvl w:val="0"/>
          <w:numId w:val="32"/>
        </w:numPr>
      </w:pPr>
      <w:r w:rsidRPr="001838CB">
        <w:t>wwpack32: Công cụ nén PE mạnh mẽ, giữ nguyên tính tương thích và hiệu suất của tệp.</w:t>
      </w:r>
    </w:p>
    <w:p w14:paraId="0E13C97C" w14:textId="58A43713" w:rsidR="00891ECA" w:rsidRPr="00AB2B67" w:rsidRDefault="004600B8" w:rsidP="005B3D5B">
      <w:pPr>
        <w:rPr>
          <w:b/>
          <w:bCs/>
        </w:rPr>
      </w:pPr>
      <w:r w:rsidRPr="00AB2B67">
        <w:rPr>
          <w:b/>
          <w:bCs/>
        </w:rPr>
        <w:t>Cách phát hiện tệp tin bị nén</w:t>
      </w:r>
      <w:r w:rsidR="00AB2B67">
        <w:rPr>
          <w:b/>
          <w:bCs/>
        </w:rPr>
        <w:t xml:space="preserve"> và cách gi</w:t>
      </w:r>
      <w:r w:rsidR="009E0B9B">
        <w:rPr>
          <w:b/>
          <w:bCs/>
        </w:rPr>
        <w:t>ải nén</w:t>
      </w:r>
    </w:p>
    <w:p w14:paraId="03FD1A40" w14:textId="719A9C0D" w:rsidR="009E0B9B" w:rsidRDefault="00080633" w:rsidP="009E0B9B">
      <w:r>
        <w:t xml:space="preserve">ClamAV </w:t>
      </w:r>
      <w:r w:rsidR="00CF02C6">
        <w:t>sẽ tổng hợp các signature và các dấu hiệu</w:t>
      </w:r>
      <w:r w:rsidR="002A5E11">
        <w:t xml:space="preserve"> cho thấy một tệp tin bị đóng gói </w:t>
      </w:r>
      <w:r w:rsidR="00EF61DE">
        <w:t xml:space="preserve">vào các </w:t>
      </w:r>
      <w:r w:rsidR="005C7137">
        <w:t>t</w:t>
      </w:r>
      <w:r w:rsidR="00AB2B67">
        <w:t>ệp tin khác nhau tương ứng với từng trình đóng gói.</w:t>
      </w:r>
      <w:r w:rsidR="009E0B9B">
        <w:t xml:space="preserve"> Dưới đây là một ví dụ về công cụ UPX.</w:t>
      </w:r>
    </w:p>
    <w:p w14:paraId="0449C445" w14:textId="619353BC" w:rsidR="00D9294C" w:rsidRDefault="00D9294C" w:rsidP="009E0B9B">
      <w:r>
        <w:t>Để tìm thấy các tệp tin liên quan đến công cụ</w:t>
      </w:r>
      <w:r w:rsidR="00D60F28">
        <w:t>, chúng ta có thể đến địa chỉ “libclamav”.</w:t>
      </w:r>
    </w:p>
    <w:p w14:paraId="504CCE4E" w14:textId="77777777" w:rsidR="00D138E0" w:rsidRDefault="00400CDB" w:rsidP="00D138E0">
      <w:pPr>
        <w:keepNext/>
        <w:jc w:val="center"/>
      </w:pPr>
      <w:r w:rsidRPr="00400CDB">
        <w:rPr>
          <w:noProof/>
        </w:rPr>
        <w:drawing>
          <wp:inline distT="0" distB="0" distL="0" distR="0" wp14:anchorId="01205227" wp14:editId="2C872330">
            <wp:extent cx="2341736" cy="1502797"/>
            <wp:effectExtent l="0" t="0" r="1905" b="2540"/>
            <wp:docPr id="10950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7185" name="Picture 1" descr="A screenshot of a computer&#10;&#10;Description automatically generated"/>
                    <pic:cNvPicPr/>
                  </pic:nvPicPr>
                  <pic:blipFill>
                    <a:blip r:embed="rId43"/>
                    <a:stretch>
                      <a:fillRect/>
                    </a:stretch>
                  </pic:blipFill>
                  <pic:spPr>
                    <a:xfrm>
                      <a:off x="0" y="0"/>
                      <a:ext cx="2347712" cy="1506632"/>
                    </a:xfrm>
                    <a:prstGeom prst="rect">
                      <a:avLst/>
                    </a:prstGeom>
                  </pic:spPr>
                </pic:pic>
              </a:graphicData>
            </a:graphic>
          </wp:inline>
        </w:drawing>
      </w:r>
    </w:p>
    <w:p w14:paraId="40D687C7" w14:textId="0FAEBC2A" w:rsidR="00400CDB" w:rsidRDefault="00D138E0" w:rsidP="00D138E0">
      <w:pPr>
        <w:pStyle w:val="Caption"/>
      </w:pPr>
      <w:bookmarkStart w:id="108" w:name="_Toc187796284"/>
      <w:bookmarkStart w:id="109" w:name="_Toc187814770"/>
      <w:bookmarkStart w:id="110" w:name="_Toc187856641"/>
      <w:r>
        <w:t xml:space="preserve">Hình </w:t>
      </w:r>
      <w:fldSimple w:instr=" SEQ Hình \* ARABIC ">
        <w:r w:rsidR="0052290A">
          <w:rPr>
            <w:noProof/>
          </w:rPr>
          <w:t>28</w:t>
        </w:r>
      </w:fldSimple>
      <w:r w:rsidR="00400CDB">
        <w:t xml:space="preserve">. </w:t>
      </w:r>
      <w:r w:rsidR="00D9294C">
        <w:t>Các file chứa đoạn code liên quan đến UPX</w:t>
      </w:r>
      <w:bookmarkEnd w:id="108"/>
      <w:bookmarkEnd w:id="109"/>
      <w:bookmarkEnd w:id="110"/>
    </w:p>
    <w:p w14:paraId="080BBBF6" w14:textId="5EBA4D8C" w:rsidR="00A75791" w:rsidRPr="00A75791" w:rsidRDefault="00A75791" w:rsidP="00A75791">
      <w:r>
        <w:t>Trong file “upx.c” sẽ một số dấu hiệu nhận biết tệp tin bị nén bởi UPX như sau:</w:t>
      </w:r>
    </w:p>
    <w:p w14:paraId="45367DAC" w14:textId="26BA0846" w:rsidR="00A75791" w:rsidRPr="00A75791" w:rsidRDefault="00A75791" w:rsidP="00825E82">
      <w:pPr>
        <w:pStyle w:val="ListParagraph"/>
        <w:numPr>
          <w:ilvl w:val="0"/>
          <w:numId w:val="33"/>
        </w:numPr>
      </w:pPr>
      <w:r w:rsidRPr="00A75791">
        <w:t xml:space="preserve">Phát hiện "magic bytes" của UPX: Đoạn mã kiểm tra các đặc trưng của file UPX bằng cách tìm kiếm các byte đặc biệt trong vùng dữ liệu của file. Cụ thể, mã tìm kiếm các byte \x8d\xbe trong đoạn mã máy của file, đây là một chỉ dấu phổ biến trong các file nén UPX. </w:t>
      </w:r>
    </w:p>
    <w:p w14:paraId="567FF6E4" w14:textId="2B4A4880" w:rsidR="00A75791" w:rsidRPr="00A75791" w:rsidRDefault="00A75791" w:rsidP="00825E82">
      <w:pPr>
        <w:pStyle w:val="ListParagraph"/>
        <w:numPr>
          <w:ilvl w:val="0"/>
          <w:numId w:val="33"/>
        </w:numPr>
      </w:pPr>
      <w:r w:rsidRPr="00A75791">
        <w:t xml:space="preserve">Cấu trúc của PE header: Đoạn mã xác minh header của file PE. Trong khi kiểm tra các thành phần của PE header, mã tìm kiếm một số thông tin đặc trưng cho file nén UPX, như là các chỉ số trong bảng mục nhập, các đoạn mã cụ thể như </w:t>
      </w:r>
      <w:r w:rsidR="00C00C5A">
        <w:t>“</w:t>
      </w:r>
      <w:r w:rsidRPr="00A75791">
        <w:t>lea edi, ...</w:t>
      </w:r>
      <w:r w:rsidR="00C00C5A">
        <w:t xml:space="preserve">” </w:t>
      </w:r>
      <w:r w:rsidRPr="00A75791">
        <w:t xml:space="preserve">và </w:t>
      </w:r>
      <w:r w:rsidR="00C00C5A">
        <w:t>“</w:t>
      </w:r>
      <w:r w:rsidRPr="00A75791">
        <w:t>mov eax, [edi]</w:t>
      </w:r>
      <w:r w:rsidR="00C00C5A">
        <w:t>”</w:t>
      </w:r>
      <w:r w:rsidRPr="00A75791">
        <w:t>, những đặc điểm này có thể là dấu hiệu của file nén UPX.</w:t>
      </w:r>
    </w:p>
    <w:p w14:paraId="41978F63" w14:textId="7E488647" w:rsidR="00A75791" w:rsidRDefault="00A75791" w:rsidP="00825E82">
      <w:pPr>
        <w:pStyle w:val="ListParagraph"/>
        <w:numPr>
          <w:ilvl w:val="0"/>
          <w:numId w:val="33"/>
        </w:numPr>
      </w:pPr>
      <w:r w:rsidRPr="00A75791">
        <w:lastRenderedPageBreak/>
        <w:t>Kiểm tra các chỉ số và section trong PE header: Mã kiểm tra các section của file PE và các thông số như realstuffsz, valign, và sectcnt để đảm bảo rằng cấu trúc của file tuân theo chuẩn của UPX.</w:t>
      </w:r>
    </w:p>
    <w:p w14:paraId="62EDD72E" w14:textId="23B5002F" w:rsidR="00C00C5A" w:rsidRPr="00A75791" w:rsidRDefault="00C00C5A" w:rsidP="00C00C5A">
      <w:r>
        <w:t>Một hàm cho v</w:t>
      </w:r>
      <w:r w:rsidR="00B52A12">
        <w:t>iệc tìm kiếm dấu hiệu của UPX:</w:t>
      </w:r>
    </w:p>
    <w:p w14:paraId="479DBE28" w14:textId="77777777" w:rsidR="00D138E0" w:rsidRDefault="009E0B9B" w:rsidP="00D138E0">
      <w:pPr>
        <w:keepNext/>
        <w:jc w:val="center"/>
      </w:pPr>
      <w:r w:rsidRPr="009E0B9B">
        <w:rPr>
          <w:noProof/>
        </w:rPr>
        <w:drawing>
          <wp:inline distT="0" distB="0" distL="0" distR="0" wp14:anchorId="01D0BA9A" wp14:editId="29C20F7F">
            <wp:extent cx="4740287" cy="3371353"/>
            <wp:effectExtent l="0" t="0" r="3175" b="635"/>
            <wp:docPr id="190850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05849" name="Picture 1" descr="A screenshot of a computer program&#10;&#10;Description automatically generated"/>
                    <pic:cNvPicPr/>
                  </pic:nvPicPr>
                  <pic:blipFill>
                    <a:blip r:embed="rId44"/>
                    <a:stretch>
                      <a:fillRect/>
                    </a:stretch>
                  </pic:blipFill>
                  <pic:spPr>
                    <a:xfrm>
                      <a:off x="0" y="0"/>
                      <a:ext cx="4762395" cy="3387077"/>
                    </a:xfrm>
                    <a:prstGeom prst="rect">
                      <a:avLst/>
                    </a:prstGeom>
                  </pic:spPr>
                </pic:pic>
              </a:graphicData>
            </a:graphic>
          </wp:inline>
        </w:drawing>
      </w:r>
    </w:p>
    <w:p w14:paraId="6A6802DB" w14:textId="1AF40626" w:rsidR="00A75791" w:rsidRDefault="00D138E0" w:rsidP="00D138E0">
      <w:pPr>
        <w:pStyle w:val="Caption"/>
      </w:pPr>
      <w:bookmarkStart w:id="111" w:name="_Toc187796285"/>
      <w:bookmarkStart w:id="112" w:name="_Toc187814771"/>
      <w:bookmarkStart w:id="113" w:name="_Toc187856642"/>
      <w:r>
        <w:t xml:space="preserve">Hình </w:t>
      </w:r>
      <w:fldSimple w:instr=" SEQ Hình \* ARABIC ">
        <w:r w:rsidR="0052290A">
          <w:rPr>
            <w:noProof/>
          </w:rPr>
          <w:t>29</w:t>
        </w:r>
      </w:fldSimple>
      <w:r w:rsidR="00A75791">
        <w:t>. Đoạn code nhận biết UPX</w:t>
      </w:r>
      <w:bookmarkEnd w:id="111"/>
      <w:bookmarkEnd w:id="112"/>
      <w:bookmarkEnd w:id="113"/>
    </w:p>
    <w:p w14:paraId="0C6D9891" w14:textId="1D90E666" w:rsidR="00B52A12" w:rsidRDefault="00B52A12" w:rsidP="00B52A12">
      <w:r>
        <w:t>Trong file này cũng chứa cả cách để giải nén cho công cụ này</w:t>
      </w:r>
      <w:r w:rsidR="00C6581D">
        <w:t>.</w:t>
      </w:r>
    </w:p>
    <w:p w14:paraId="1E20B0E9" w14:textId="77777777" w:rsidR="00D138E0" w:rsidRDefault="006C588A" w:rsidP="00D138E0">
      <w:pPr>
        <w:keepNext/>
        <w:jc w:val="center"/>
      </w:pPr>
      <w:r w:rsidRPr="006C588A">
        <w:rPr>
          <w:noProof/>
        </w:rPr>
        <w:drawing>
          <wp:inline distT="0" distB="0" distL="0" distR="0" wp14:anchorId="37F7AB2A" wp14:editId="238DA647">
            <wp:extent cx="4802587" cy="1425111"/>
            <wp:effectExtent l="0" t="0" r="0" b="3810"/>
            <wp:docPr id="176787206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2061" name="Picture 1" descr="A computer screen with white text&#10;&#10;Description automatically generated"/>
                    <pic:cNvPicPr/>
                  </pic:nvPicPr>
                  <pic:blipFill>
                    <a:blip r:embed="rId45"/>
                    <a:stretch>
                      <a:fillRect/>
                    </a:stretch>
                  </pic:blipFill>
                  <pic:spPr>
                    <a:xfrm>
                      <a:off x="0" y="0"/>
                      <a:ext cx="4855418" cy="1440788"/>
                    </a:xfrm>
                    <a:prstGeom prst="rect">
                      <a:avLst/>
                    </a:prstGeom>
                  </pic:spPr>
                </pic:pic>
              </a:graphicData>
            </a:graphic>
          </wp:inline>
        </w:drawing>
      </w:r>
    </w:p>
    <w:p w14:paraId="0468E63F" w14:textId="661FAEC1" w:rsidR="00DC0CF3" w:rsidRDefault="00D138E0" w:rsidP="00D138E0">
      <w:pPr>
        <w:pStyle w:val="Caption"/>
      </w:pPr>
      <w:bookmarkStart w:id="114" w:name="_Toc187796286"/>
      <w:bookmarkStart w:id="115" w:name="_Toc187814772"/>
      <w:bookmarkStart w:id="116" w:name="_Toc187856643"/>
      <w:r>
        <w:t xml:space="preserve">Hình </w:t>
      </w:r>
      <w:fldSimple w:instr=" SEQ Hình \* ARABIC ">
        <w:r w:rsidR="0052290A">
          <w:rPr>
            <w:noProof/>
          </w:rPr>
          <w:t>30</w:t>
        </w:r>
      </w:fldSimple>
      <w:r w:rsidR="00DC0CF3">
        <w:t xml:space="preserve">. </w:t>
      </w:r>
      <w:r w:rsidR="002519FC" w:rsidRPr="00787565">
        <w:t xml:space="preserve"> </w:t>
      </w:r>
      <w:r w:rsidR="00DC0CF3">
        <w:t>Đoạn code giải nén upx_</w:t>
      </w:r>
      <w:r w:rsidR="00217E81">
        <w:t>inflate2b</w:t>
      </w:r>
      <w:bookmarkEnd w:id="114"/>
      <w:bookmarkEnd w:id="115"/>
      <w:bookmarkEnd w:id="116"/>
    </w:p>
    <w:p w14:paraId="569FBD0B" w14:textId="77777777" w:rsidR="00D138E0" w:rsidRDefault="00DC0CF3" w:rsidP="00D138E0">
      <w:pPr>
        <w:keepNext/>
        <w:jc w:val="center"/>
      </w:pPr>
      <w:r w:rsidRPr="00DC0CF3">
        <w:rPr>
          <w:noProof/>
        </w:rPr>
        <w:lastRenderedPageBreak/>
        <w:drawing>
          <wp:inline distT="0" distB="0" distL="0" distR="0" wp14:anchorId="56CF0E36" wp14:editId="6B2D3BD4">
            <wp:extent cx="4786685" cy="1457304"/>
            <wp:effectExtent l="0" t="0" r="0" b="0"/>
            <wp:docPr id="334295661" name="Picture 1"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61" name="Picture 1" descr="A computer screen with white text and blue text&#10;&#10;Description automatically generated"/>
                    <pic:cNvPicPr/>
                  </pic:nvPicPr>
                  <pic:blipFill rotWithShape="1">
                    <a:blip r:embed="rId46"/>
                    <a:srcRect b="27806"/>
                    <a:stretch/>
                  </pic:blipFill>
                  <pic:spPr bwMode="auto">
                    <a:xfrm>
                      <a:off x="0" y="0"/>
                      <a:ext cx="4817955" cy="1466824"/>
                    </a:xfrm>
                    <a:prstGeom prst="rect">
                      <a:avLst/>
                    </a:prstGeom>
                    <a:ln>
                      <a:noFill/>
                    </a:ln>
                    <a:extLst>
                      <a:ext uri="{53640926-AAD7-44D8-BBD7-CCE9431645EC}">
                        <a14:shadowObscured xmlns:a14="http://schemas.microsoft.com/office/drawing/2010/main"/>
                      </a:ext>
                    </a:extLst>
                  </pic:spPr>
                </pic:pic>
              </a:graphicData>
            </a:graphic>
          </wp:inline>
        </w:drawing>
      </w:r>
    </w:p>
    <w:p w14:paraId="102F5AED" w14:textId="7767BD0A" w:rsidR="00217E81" w:rsidRDefault="00D138E0" w:rsidP="00D138E0">
      <w:pPr>
        <w:pStyle w:val="Caption"/>
      </w:pPr>
      <w:bookmarkStart w:id="117" w:name="_Toc187796287"/>
      <w:bookmarkStart w:id="118" w:name="_Toc187814773"/>
      <w:bookmarkStart w:id="119" w:name="_Toc187856644"/>
      <w:r>
        <w:t xml:space="preserve">Hình </w:t>
      </w:r>
      <w:fldSimple w:instr=" SEQ Hình \* ARABIC ">
        <w:r w:rsidR="0052290A">
          <w:rPr>
            <w:noProof/>
          </w:rPr>
          <w:t>31</w:t>
        </w:r>
      </w:fldSimple>
      <w:r w:rsidR="00217E81">
        <w:t>. Đoạn code giải nén upx_inflate2d</w:t>
      </w:r>
      <w:bookmarkEnd w:id="117"/>
      <w:bookmarkEnd w:id="118"/>
      <w:bookmarkEnd w:id="119"/>
    </w:p>
    <w:p w14:paraId="53CABE28" w14:textId="433B1D42" w:rsidR="006C588A" w:rsidRPr="006C588A" w:rsidRDefault="006C588A" w:rsidP="006C588A">
      <w:r w:rsidRPr="006C588A">
        <w:t>Hàm upx_inflate2b và upx_inflate2d: Đây là các hàm chịu trách nhiệm giải nén dữ liệu từ định dạng nén của UPX. Chúng thực hiện giải mã các phần của file đã được nén và phục hồi lại dữ liệu gốc.</w:t>
      </w:r>
    </w:p>
    <w:p w14:paraId="23EDDEF9" w14:textId="77777777" w:rsidR="006C588A" w:rsidRPr="00217E81" w:rsidRDefault="006C588A" w:rsidP="00825E82">
      <w:pPr>
        <w:pStyle w:val="ListParagraph"/>
        <w:numPr>
          <w:ilvl w:val="0"/>
          <w:numId w:val="34"/>
        </w:numPr>
      </w:pPr>
      <w:r w:rsidRPr="00217E81">
        <w:t>upx_inflate2b: Hàm này có thể liên quan đến việc giải nén dữ liệu nén theo thuật toán đặc biệt của UPX, có thể sử dụng các phương pháp như thuật toán nén LZMA, zlib, hoặc các cơ chế nén khác mà UPX áp dụng.</w:t>
      </w:r>
    </w:p>
    <w:p w14:paraId="778FB325" w14:textId="77777777" w:rsidR="006C588A" w:rsidRPr="00217E81" w:rsidRDefault="006C588A" w:rsidP="00825E82">
      <w:pPr>
        <w:pStyle w:val="ListParagraph"/>
        <w:numPr>
          <w:ilvl w:val="0"/>
          <w:numId w:val="34"/>
        </w:numPr>
      </w:pPr>
      <w:r w:rsidRPr="00217E81">
        <w:t>upx_inflate2d: Đây là hàm bổ sung, có thể là một phần của quy trình giải nén, giúp xử lý phần dữ liệu đã được giải nén một cách hoàn chỉnh hơn.</w:t>
      </w:r>
    </w:p>
    <w:p w14:paraId="5ED89796" w14:textId="6D1A16A4" w:rsidR="006C588A" w:rsidRPr="006C588A" w:rsidRDefault="00454556" w:rsidP="00454556">
      <w:r>
        <w:t xml:space="preserve">Bên cạnh đó còn có hàm </w:t>
      </w:r>
      <w:r w:rsidR="006C588A" w:rsidRPr="006C588A">
        <w:t>decompress hoặc các hàm phụ trợ cung cấp một cách giải nén chung, thông qua các chỉ dẫn trong header PE và các byte chỉ định vị trí. Sau khi nhận diện file nén là UPX, hệ thống sẽ tiếp tục vào các bước giải nén thực sự.</w:t>
      </w:r>
    </w:p>
    <w:p w14:paraId="66A250F0" w14:textId="19A3ED47" w:rsidR="00C6581D" w:rsidRDefault="00454556" w:rsidP="00B52A12">
      <w:r>
        <w:t>Tương tự cho các trình đóng gói tệp tin khác.</w:t>
      </w:r>
    </w:p>
    <w:p w14:paraId="6B3B2601" w14:textId="77777777" w:rsidR="00D138E0" w:rsidRDefault="002D6489" w:rsidP="00D138E0">
      <w:pPr>
        <w:keepNext/>
        <w:jc w:val="center"/>
      </w:pPr>
      <w:r w:rsidRPr="002D6489">
        <w:rPr>
          <w:noProof/>
        </w:rPr>
        <w:drawing>
          <wp:inline distT="0" distB="0" distL="0" distR="0" wp14:anchorId="08216785" wp14:editId="199100DB">
            <wp:extent cx="1396700" cy="580446"/>
            <wp:effectExtent l="0" t="0" r="0" b="0"/>
            <wp:docPr id="29657965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79650" name="Picture 1" descr="A black and white text&#10;&#10;Description automatically generated"/>
                    <pic:cNvPicPr/>
                  </pic:nvPicPr>
                  <pic:blipFill>
                    <a:blip r:embed="rId47"/>
                    <a:stretch>
                      <a:fillRect/>
                    </a:stretch>
                  </pic:blipFill>
                  <pic:spPr>
                    <a:xfrm>
                      <a:off x="0" y="0"/>
                      <a:ext cx="1421246" cy="590647"/>
                    </a:xfrm>
                    <a:prstGeom prst="rect">
                      <a:avLst/>
                    </a:prstGeom>
                  </pic:spPr>
                </pic:pic>
              </a:graphicData>
            </a:graphic>
          </wp:inline>
        </w:drawing>
      </w:r>
    </w:p>
    <w:p w14:paraId="628F9E88" w14:textId="0E212233" w:rsidR="00A1088A" w:rsidRDefault="00D138E0" w:rsidP="00D138E0">
      <w:pPr>
        <w:pStyle w:val="Caption"/>
      </w:pPr>
      <w:bookmarkStart w:id="120" w:name="_Toc187796288"/>
      <w:bookmarkStart w:id="121" w:name="_Toc187814774"/>
      <w:bookmarkStart w:id="122" w:name="_Toc187856645"/>
      <w:r>
        <w:t xml:space="preserve">Hình </w:t>
      </w:r>
      <w:fldSimple w:instr=" SEQ Hình \* ARABIC ">
        <w:r w:rsidR="0052290A">
          <w:rPr>
            <w:noProof/>
          </w:rPr>
          <w:t>32</w:t>
        </w:r>
      </w:fldSimple>
      <w:r w:rsidR="00A1088A">
        <w:t>. Các file chứa đoạn code liên quan đến FSG</w:t>
      </w:r>
      <w:bookmarkEnd w:id="120"/>
      <w:bookmarkEnd w:id="121"/>
      <w:bookmarkEnd w:id="122"/>
    </w:p>
    <w:p w14:paraId="410742BD" w14:textId="77777777" w:rsidR="00D138E0" w:rsidRDefault="00A1088A" w:rsidP="00D138E0">
      <w:pPr>
        <w:keepNext/>
        <w:jc w:val="center"/>
      </w:pPr>
      <w:r w:rsidRPr="00A1088A">
        <w:rPr>
          <w:noProof/>
        </w:rPr>
        <w:drawing>
          <wp:inline distT="0" distB="0" distL="0" distR="0" wp14:anchorId="0B81E461" wp14:editId="3FEA6C96">
            <wp:extent cx="1461236" cy="556591"/>
            <wp:effectExtent l="0" t="0" r="5715" b="0"/>
            <wp:docPr id="6170492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49230" name="Picture 1" descr="A black background with white text&#10;&#10;Description automatically generated"/>
                    <pic:cNvPicPr/>
                  </pic:nvPicPr>
                  <pic:blipFill rotWithShape="1">
                    <a:blip r:embed="rId48"/>
                    <a:srcRect t="-1344" r="15344"/>
                    <a:stretch/>
                  </pic:blipFill>
                  <pic:spPr bwMode="auto">
                    <a:xfrm>
                      <a:off x="0" y="0"/>
                      <a:ext cx="1508431" cy="574568"/>
                    </a:xfrm>
                    <a:prstGeom prst="rect">
                      <a:avLst/>
                    </a:prstGeom>
                    <a:ln>
                      <a:noFill/>
                    </a:ln>
                    <a:extLst>
                      <a:ext uri="{53640926-AAD7-44D8-BBD7-CCE9431645EC}">
                        <a14:shadowObscured xmlns:a14="http://schemas.microsoft.com/office/drawing/2010/main"/>
                      </a:ext>
                    </a:extLst>
                  </pic:spPr>
                </pic:pic>
              </a:graphicData>
            </a:graphic>
          </wp:inline>
        </w:drawing>
      </w:r>
    </w:p>
    <w:p w14:paraId="0583FB4C" w14:textId="4CA07BA0" w:rsidR="00A1088A" w:rsidRDefault="00D138E0" w:rsidP="00D138E0">
      <w:pPr>
        <w:pStyle w:val="Caption"/>
      </w:pPr>
      <w:bookmarkStart w:id="123" w:name="_Toc187796289"/>
      <w:bookmarkStart w:id="124" w:name="_Toc187814775"/>
      <w:bookmarkStart w:id="125" w:name="_Toc187856646"/>
      <w:r>
        <w:t xml:space="preserve">Hình </w:t>
      </w:r>
      <w:fldSimple w:instr=" SEQ Hình \* ARABIC ">
        <w:r w:rsidR="0052290A">
          <w:rPr>
            <w:noProof/>
          </w:rPr>
          <w:t>33</w:t>
        </w:r>
      </w:fldSimple>
      <w:r w:rsidR="00A1088A">
        <w:t>. Các file chứa đoạn code liên quan đến ASPack</w:t>
      </w:r>
      <w:bookmarkEnd w:id="123"/>
      <w:bookmarkEnd w:id="124"/>
      <w:bookmarkEnd w:id="125"/>
    </w:p>
    <w:p w14:paraId="1AAB7486" w14:textId="77777777" w:rsidR="00D138E0" w:rsidRDefault="00471848" w:rsidP="00D138E0">
      <w:pPr>
        <w:keepNext/>
        <w:jc w:val="center"/>
      </w:pPr>
      <w:r w:rsidRPr="00471848">
        <w:rPr>
          <w:noProof/>
        </w:rPr>
        <w:lastRenderedPageBreak/>
        <w:drawing>
          <wp:inline distT="0" distB="0" distL="0" distR="0" wp14:anchorId="2B626CAF" wp14:editId="1B16178F">
            <wp:extent cx="1466315" cy="604299"/>
            <wp:effectExtent l="0" t="0" r="635" b="5715"/>
            <wp:docPr id="178310910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09108" name="Picture 1" descr="A black and white text&#10;&#10;Description automatically generated"/>
                    <pic:cNvPicPr/>
                  </pic:nvPicPr>
                  <pic:blipFill>
                    <a:blip r:embed="rId49"/>
                    <a:stretch>
                      <a:fillRect/>
                    </a:stretch>
                  </pic:blipFill>
                  <pic:spPr>
                    <a:xfrm>
                      <a:off x="0" y="0"/>
                      <a:ext cx="1488188" cy="613313"/>
                    </a:xfrm>
                    <a:prstGeom prst="rect">
                      <a:avLst/>
                    </a:prstGeom>
                  </pic:spPr>
                </pic:pic>
              </a:graphicData>
            </a:graphic>
          </wp:inline>
        </w:drawing>
      </w:r>
    </w:p>
    <w:p w14:paraId="5EFA7F18" w14:textId="537AFBBB" w:rsidR="00471848" w:rsidRDefault="00D138E0" w:rsidP="00D138E0">
      <w:pPr>
        <w:pStyle w:val="Caption"/>
      </w:pPr>
      <w:bookmarkStart w:id="126" w:name="_Toc187796290"/>
      <w:bookmarkStart w:id="127" w:name="_Toc187814776"/>
      <w:bookmarkStart w:id="128" w:name="_Toc187856647"/>
      <w:r>
        <w:t xml:space="preserve">Hình </w:t>
      </w:r>
      <w:fldSimple w:instr=" SEQ Hình \* ARABIC ">
        <w:r w:rsidR="0052290A">
          <w:rPr>
            <w:noProof/>
          </w:rPr>
          <w:t>34</w:t>
        </w:r>
      </w:fldSimple>
      <w:r w:rsidR="00471848">
        <w:t>. Các file chứa đoạn code liên quan đến PETITE</w:t>
      </w:r>
      <w:bookmarkEnd w:id="126"/>
      <w:bookmarkEnd w:id="127"/>
      <w:bookmarkEnd w:id="128"/>
    </w:p>
    <w:p w14:paraId="78D628A6" w14:textId="77777777" w:rsidR="00D138E0" w:rsidRDefault="008B4324" w:rsidP="00D138E0">
      <w:pPr>
        <w:keepNext/>
        <w:jc w:val="center"/>
      </w:pPr>
      <w:r w:rsidRPr="008B4324">
        <w:rPr>
          <w:noProof/>
        </w:rPr>
        <w:drawing>
          <wp:inline distT="0" distB="0" distL="0" distR="0" wp14:anchorId="3B3735A9" wp14:editId="400F0B41">
            <wp:extent cx="1471276" cy="651565"/>
            <wp:effectExtent l="0" t="0" r="0" b="0"/>
            <wp:docPr id="6553528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2895" name="Picture 1" descr="A black background with white text&#10;&#10;Description automatically generated"/>
                    <pic:cNvPicPr/>
                  </pic:nvPicPr>
                  <pic:blipFill>
                    <a:blip r:embed="rId50"/>
                    <a:stretch>
                      <a:fillRect/>
                    </a:stretch>
                  </pic:blipFill>
                  <pic:spPr>
                    <a:xfrm>
                      <a:off x="0" y="0"/>
                      <a:ext cx="1480358" cy="655587"/>
                    </a:xfrm>
                    <a:prstGeom prst="rect">
                      <a:avLst/>
                    </a:prstGeom>
                  </pic:spPr>
                </pic:pic>
              </a:graphicData>
            </a:graphic>
          </wp:inline>
        </w:drawing>
      </w:r>
    </w:p>
    <w:p w14:paraId="48AF7031" w14:textId="00FA640F" w:rsidR="008B4324" w:rsidRPr="00471848" w:rsidRDefault="00D138E0" w:rsidP="00D138E0">
      <w:pPr>
        <w:pStyle w:val="Caption"/>
      </w:pPr>
      <w:bookmarkStart w:id="129" w:name="_Toc187796291"/>
      <w:bookmarkStart w:id="130" w:name="_Toc187814777"/>
      <w:bookmarkStart w:id="131" w:name="_Toc187856648"/>
      <w:r>
        <w:t xml:space="preserve">Hình </w:t>
      </w:r>
      <w:fldSimple w:instr=" SEQ Hình \* ARABIC ">
        <w:r w:rsidR="0052290A">
          <w:rPr>
            <w:noProof/>
          </w:rPr>
          <w:t>35</w:t>
        </w:r>
      </w:fldSimple>
      <w:r w:rsidR="008B4324">
        <w:t>. Các file chứa đoạn code liên quan đến MEW</w:t>
      </w:r>
      <w:bookmarkEnd w:id="129"/>
      <w:bookmarkEnd w:id="130"/>
      <w:bookmarkEnd w:id="131"/>
    </w:p>
    <w:p w14:paraId="5D873350" w14:textId="6BF241CB" w:rsidR="00BA7E8C" w:rsidRDefault="00BA7E8C" w:rsidP="00BA7E8C">
      <w:pPr>
        <w:pStyle w:val="Heading3"/>
      </w:pPr>
      <w:bookmarkStart w:id="132" w:name="_Toc187817061"/>
      <w:r>
        <w:t>Detect It Easy</w:t>
      </w:r>
      <w:bookmarkEnd w:id="132"/>
    </w:p>
    <w:p w14:paraId="63BDB398" w14:textId="0B6F2762" w:rsidR="0031590E" w:rsidRPr="0031590E" w:rsidRDefault="0031590E" w:rsidP="0031590E">
      <w:r w:rsidRPr="0031590E">
        <w:t>Detect It Easy (DiE) là một công cụ mạnh mẽ dùng để nhận diện loại tệp</w:t>
      </w:r>
      <w:r>
        <w:t xml:space="preserve"> tin</w:t>
      </w:r>
      <w:r w:rsidRPr="0031590E">
        <w:t>, phổ biến trong giới phân tích mã độc, chuyên gia an ninh mạng và</w:t>
      </w:r>
      <w:r w:rsidR="00615370">
        <w:t xml:space="preserve"> dịch ngược </w:t>
      </w:r>
      <w:r w:rsidRPr="0031590E">
        <w:t xml:space="preserve">trên toàn thế giới. DiE hỗ trợ cả phân tích dựa trên </w:t>
      </w:r>
      <w:r w:rsidR="00B836E5">
        <w:t>signature</w:t>
      </w:r>
      <w:r w:rsidRPr="0031590E">
        <w:t xml:space="preserve"> và phân tích heuristic, giúp kiểm tra tệp hiệu quả trên nhiều nền tảng, bao gồm Windows, Linux và MacOS. Kiến trúc phát hiện linh hoạt khiến DiE trở thành một trong những công cụ đa năng nhất trong lĩnh vực này</w:t>
      </w:r>
      <w:r w:rsidR="00B836E5">
        <w:t>.</w:t>
      </w:r>
    </w:p>
    <w:p w14:paraId="100AE829" w14:textId="77777777" w:rsidR="00D138E0" w:rsidRDefault="00752EC3" w:rsidP="00D138E0">
      <w:pPr>
        <w:keepNext/>
        <w:jc w:val="center"/>
      </w:pPr>
      <w:r w:rsidRPr="00752EC3">
        <w:rPr>
          <w:noProof/>
        </w:rPr>
        <w:drawing>
          <wp:inline distT="0" distB="0" distL="0" distR="0" wp14:anchorId="6F24E913" wp14:editId="20909708">
            <wp:extent cx="4458322" cy="1200318"/>
            <wp:effectExtent l="0" t="0" r="0" b="0"/>
            <wp:docPr id="797187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87016" name="Picture 1" descr="A screenshot of a computer&#10;&#10;Description automatically generated"/>
                    <pic:cNvPicPr/>
                  </pic:nvPicPr>
                  <pic:blipFill>
                    <a:blip r:embed="rId51"/>
                    <a:stretch>
                      <a:fillRect/>
                    </a:stretch>
                  </pic:blipFill>
                  <pic:spPr>
                    <a:xfrm>
                      <a:off x="0" y="0"/>
                      <a:ext cx="4458322" cy="1200318"/>
                    </a:xfrm>
                    <a:prstGeom prst="rect">
                      <a:avLst/>
                    </a:prstGeom>
                  </pic:spPr>
                </pic:pic>
              </a:graphicData>
            </a:graphic>
          </wp:inline>
        </w:drawing>
      </w:r>
    </w:p>
    <w:p w14:paraId="7FE87A6E" w14:textId="10E184EC" w:rsidR="00B836E5" w:rsidRDefault="00D138E0" w:rsidP="00D138E0">
      <w:pPr>
        <w:pStyle w:val="Caption"/>
      </w:pPr>
      <w:bookmarkStart w:id="133" w:name="_Toc187796292"/>
      <w:bookmarkStart w:id="134" w:name="_Toc187814778"/>
      <w:bookmarkStart w:id="135" w:name="_Toc187856649"/>
      <w:r>
        <w:t xml:space="preserve">Hình </w:t>
      </w:r>
      <w:fldSimple w:instr=" SEQ Hình \* ARABIC ">
        <w:r w:rsidR="0052290A">
          <w:rPr>
            <w:noProof/>
          </w:rPr>
          <w:t>36</w:t>
        </w:r>
      </w:fldSimple>
      <w:r w:rsidR="00B836E5">
        <w:t>. Công cụ Detect It Easy</w:t>
      </w:r>
      <w:bookmarkEnd w:id="133"/>
      <w:bookmarkEnd w:id="134"/>
      <w:bookmarkEnd w:id="135"/>
    </w:p>
    <w:p w14:paraId="32428F4A" w14:textId="77777777" w:rsidR="0031590E" w:rsidRPr="0031590E" w:rsidRDefault="0031590E" w:rsidP="00B836E5">
      <w:pPr>
        <w:rPr>
          <w:b/>
          <w:bCs/>
        </w:rPr>
      </w:pPr>
      <w:r w:rsidRPr="0031590E">
        <w:rPr>
          <w:b/>
          <w:bCs/>
        </w:rPr>
        <w:t>Tại sao nên sử dụng Detect It Easy?</w:t>
      </w:r>
    </w:p>
    <w:p w14:paraId="3E7FC71A" w14:textId="6C7EB2DB" w:rsidR="0031590E" w:rsidRDefault="0031590E" w:rsidP="0031590E">
      <w:r w:rsidRPr="0031590E">
        <w:t xml:space="preserve">Hệ thống </w:t>
      </w:r>
      <w:r w:rsidR="00B836E5">
        <w:t xml:space="preserve">signature </w:t>
      </w:r>
      <w:r w:rsidRPr="0031590E">
        <w:t xml:space="preserve">linh hoạt và khả năng lập trình của DiE khiến nó trở thành công cụ thiết yếu trong phân tích mã độc và pháp </w:t>
      </w:r>
      <w:r w:rsidR="00B836E5">
        <w:t>chứng</w:t>
      </w:r>
      <w:r w:rsidRPr="0031590E">
        <w:t xml:space="preserve"> số. Với các công cụ phân tích tĩnh truyền thống thường bị giới hạn về phạm vi và dễ gặp phải cảnh báo sai, thiết kế có thể tùy chỉnh của DiE cho phép tích hợp logic phát hiện mới một cách chính xác, đảm bảo kết quả đáng tin cậy trên nhiều loại tệp khác nhau.</w:t>
      </w:r>
    </w:p>
    <w:p w14:paraId="49D78854" w14:textId="37E9C747" w:rsidR="009D0EC6" w:rsidRDefault="009D0EC6" w:rsidP="0031590E">
      <w:r>
        <w:lastRenderedPageBreak/>
        <w:t xml:space="preserve">Tuy nhiên, đối với các trình đóng gói tệp tin, DiE chỉ cung cấp tính năng phát hiện </w:t>
      </w:r>
      <w:r w:rsidR="00D93470">
        <w:t>chứ không có tính năng giải nén như hai công cụ được giới thiệu trước đó. Đây cũng là một nhược điểm rất lớn trong quá trình phục hồi tệp tin bị nén.</w:t>
      </w:r>
    </w:p>
    <w:p w14:paraId="5325F75B" w14:textId="77777777" w:rsidR="004015A1" w:rsidRPr="004015A1" w:rsidRDefault="004015A1" w:rsidP="004015A1">
      <w:r w:rsidRPr="004015A1">
        <w:t>Detect It Easy cung cấp ba phiên bản khác nhau để người dùng có thể lựa chọn tùy theo nhu cầu sử dụng:</w:t>
      </w:r>
    </w:p>
    <w:p w14:paraId="7D6B6CB0" w14:textId="2145DED5" w:rsidR="004015A1" w:rsidRPr="004015A1" w:rsidRDefault="004015A1" w:rsidP="00825E82">
      <w:pPr>
        <w:pStyle w:val="ListParagraph"/>
        <w:numPr>
          <w:ilvl w:val="0"/>
          <w:numId w:val="35"/>
        </w:numPr>
      </w:pPr>
      <w:r w:rsidRPr="00A07027">
        <w:rPr>
          <w:b/>
          <w:bCs/>
        </w:rPr>
        <w:t>die (Graphical Interface)</w:t>
      </w:r>
      <w:r w:rsidRPr="004015A1">
        <w:t xml:space="preserve">: </w:t>
      </w:r>
      <w:r w:rsidR="00A07027">
        <w:t>L</w:t>
      </w:r>
      <w:r w:rsidRPr="004015A1">
        <w:t>à phiên bản với giao diện đồ họa, giúp người dùng dễ dàng thao tác và trực quan hơn trong việc kiểm tra và phân tích các tệp. Phiên bản này thích hợp cho những ai muốn sử dụng công cụ một cách đơn giản và không yêu cầu quá nhiều thao tác dòng lệnh.</w:t>
      </w:r>
    </w:p>
    <w:p w14:paraId="29780813" w14:textId="57E3DF07" w:rsidR="004015A1" w:rsidRPr="004015A1" w:rsidRDefault="004015A1" w:rsidP="00825E82">
      <w:pPr>
        <w:pStyle w:val="ListParagraph"/>
        <w:numPr>
          <w:ilvl w:val="0"/>
          <w:numId w:val="35"/>
        </w:numPr>
      </w:pPr>
      <w:r w:rsidRPr="00A07027">
        <w:rPr>
          <w:b/>
          <w:bCs/>
        </w:rPr>
        <w:t>diec (Command-line version for batch processing)</w:t>
      </w:r>
      <w:r w:rsidRPr="004015A1">
        <w:t>:</w:t>
      </w:r>
      <w:r w:rsidR="00A07027">
        <w:t xml:space="preserve"> </w:t>
      </w:r>
      <w:r w:rsidRPr="004015A1">
        <w:t>Phiên bản dòng lệnh này được thiết kế dành cho những người làm việc với khối lượng tệp lớn hoặc cần tự động hóa quy trình phân tích tệp. "diec" hỗ trợ xử lý theo lô (batch processing), giúp tiết kiệm thời gian và tăng hiệu quả khi xử lý nhiều tệp cùng lúc.</w:t>
      </w:r>
    </w:p>
    <w:p w14:paraId="644D97CC" w14:textId="7EA4330D" w:rsidR="004015A1" w:rsidRPr="004015A1" w:rsidRDefault="004015A1" w:rsidP="00825E82">
      <w:pPr>
        <w:pStyle w:val="ListParagraph"/>
        <w:numPr>
          <w:ilvl w:val="0"/>
          <w:numId w:val="35"/>
        </w:numPr>
      </w:pPr>
      <w:r w:rsidRPr="00A07027">
        <w:rPr>
          <w:b/>
          <w:bCs/>
        </w:rPr>
        <w:t>diel (Lightweight GUI version)</w:t>
      </w:r>
      <w:r w:rsidRPr="004015A1">
        <w:t>:</w:t>
      </w:r>
      <w:r w:rsidR="00A07027">
        <w:t xml:space="preserve"> Là</w:t>
      </w:r>
      <w:r w:rsidRPr="004015A1">
        <w:t xml:space="preserve"> một phiên bản nhẹ với giao diện đồ họa, được tối ưu cho các máy tính cấu hình thấp hoặc khi người dùng cần một công cụ đơn giản nhưng vẫn giữ được các tính năng quan trọng của DiE. Phiên bản này là lựa chọn tuyệt vời cho những ai cần một công cụ nhanh chóng và dễ sử dụng mà không chiếm quá nhiều tài nguyên hệ thống.</w:t>
      </w:r>
    </w:p>
    <w:p w14:paraId="6E08BA9C" w14:textId="49B404F7" w:rsidR="004015A1" w:rsidRPr="0031590E" w:rsidRDefault="004015A1" w:rsidP="00A07027">
      <w:r w:rsidRPr="004015A1">
        <w:t>Mỗi phiên bản đều được thiết kế để phục vụ các mục đích khác nhau, từ người dùng thông thường cho đến những chuyên gia cần xử lý lượng dữ liệu lớn một cách hiệu quả.</w:t>
      </w:r>
    </w:p>
    <w:p w14:paraId="4ECC907A" w14:textId="3274D8CA" w:rsidR="00B836E5" w:rsidRDefault="00B836E5" w:rsidP="00B836E5">
      <w:pPr>
        <w:rPr>
          <w:b/>
          <w:bCs/>
        </w:rPr>
      </w:pPr>
      <w:r w:rsidRPr="00CE2C16">
        <w:rPr>
          <w:b/>
          <w:bCs/>
        </w:rPr>
        <w:t xml:space="preserve">Các packer được hỗ trợ </w:t>
      </w:r>
      <w:r>
        <w:rPr>
          <w:b/>
          <w:bCs/>
        </w:rPr>
        <w:t>bởi DiE</w:t>
      </w:r>
    </w:p>
    <w:p w14:paraId="03D92908" w14:textId="11F9593A" w:rsidR="00BD20A2" w:rsidRPr="00BD20A2" w:rsidRDefault="00BD20A2" w:rsidP="00BD20A2">
      <w:r w:rsidRPr="00BD20A2">
        <w:t>Detect It Easy (DiE) có khả năng phát hiện nhiều loại packer phổ biến</w:t>
      </w:r>
      <w:r>
        <w:t xml:space="preserve"> như UPX, ASPack, FSG, PECompact, Mpress,</w:t>
      </w:r>
      <w:r w:rsidR="007E6216">
        <w:t xml:space="preserve"> MEW</w:t>
      </w:r>
      <w:r>
        <w:t xml:space="preserve"> … Ngoài ra còn có:</w:t>
      </w:r>
    </w:p>
    <w:p w14:paraId="4B61F1BB" w14:textId="77777777" w:rsidR="00BD20A2" w:rsidRPr="00BD20A2" w:rsidRDefault="00BD20A2" w:rsidP="00825E82">
      <w:pPr>
        <w:pStyle w:val="ListParagraph"/>
        <w:numPr>
          <w:ilvl w:val="0"/>
          <w:numId w:val="36"/>
        </w:numPr>
      </w:pPr>
      <w:r w:rsidRPr="00BD20A2">
        <w:t xml:space="preserve">Themida: một packer chuyên dụng để bảo vệ phần mềm khỏi việc phân tích </w:t>
      </w:r>
    </w:p>
    <w:p w14:paraId="44911136" w14:textId="3794E120" w:rsidR="00BD20A2" w:rsidRPr="00BD20A2" w:rsidRDefault="00BD20A2" w:rsidP="00825E82">
      <w:pPr>
        <w:pStyle w:val="ListParagraph"/>
        <w:numPr>
          <w:ilvl w:val="0"/>
          <w:numId w:val="36"/>
        </w:numPr>
      </w:pPr>
      <w:r w:rsidRPr="00BD20A2">
        <w:t>kkrunchy: một packer nhẹ, hiệu quả được thiết kế để nén các tệp EXE.</w:t>
      </w:r>
    </w:p>
    <w:p w14:paraId="2D5D6FE2" w14:textId="2413B125" w:rsidR="00BD20A2" w:rsidRPr="00BD20A2" w:rsidRDefault="00BD20A2" w:rsidP="00825E82">
      <w:pPr>
        <w:pStyle w:val="ListParagraph"/>
        <w:numPr>
          <w:ilvl w:val="0"/>
          <w:numId w:val="36"/>
        </w:numPr>
      </w:pPr>
      <w:r w:rsidRPr="00BD20A2">
        <w:t>NSIS (Nullsoft Scriptable Install System): Mặc dù NSIS chủ yếu được sử dụng để tạo các trình cài đặt, nhưng nó cũng có thể nén tệp trong quá trình tạo trình cài đặt.</w:t>
      </w:r>
    </w:p>
    <w:p w14:paraId="517DB56F" w14:textId="77777777" w:rsidR="00BD20A2" w:rsidRPr="00BD20A2" w:rsidRDefault="00BD20A2" w:rsidP="00BD20A2">
      <w:r w:rsidRPr="00BD20A2">
        <w:lastRenderedPageBreak/>
        <w:t>DiE cũng có thể phát hiện các packer tùy chỉnh hoặc các packer không phổ biến, nếu chúng tuân thủ các nguyên lý nén hoặc mã hóa được hỗ trợ.</w:t>
      </w:r>
    </w:p>
    <w:p w14:paraId="309DA698" w14:textId="7D6DE0D2" w:rsidR="0031590E" w:rsidRPr="00C46609" w:rsidRDefault="006D0465" w:rsidP="008B4324">
      <w:pPr>
        <w:rPr>
          <w:b/>
          <w:bCs/>
        </w:rPr>
      </w:pPr>
      <w:r w:rsidRPr="00C46609">
        <w:rPr>
          <w:b/>
          <w:bCs/>
        </w:rPr>
        <w:t>Cách phát hiện các trình đóng gói</w:t>
      </w:r>
    </w:p>
    <w:p w14:paraId="2B282FC4" w14:textId="436D3EAE" w:rsidR="00897AF2" w:rsidRDefault="00C46609" w:rsidP="00267113">
      <w:r>
        <w:t>Đối với các trình đóng gói, DiE sẽ viết các signature và các dấu hiệu nhận biết vào các file riêng biệt tương ứng với từng loại trình đóng gói.</w:t>
      </w:r>
      <w:r w:rsidR="008E02EF">
        <w:t xml:space="preserve"> Các file này cũng được cập nhật liên tục để có thể thích nghi với việc </w:t>
      </w:r>
      <w:r w:rsidR="00897AF2">
        <w:t>các trình đóng gói tệp tin ngày càng nhiều và vô cùng tinh vi.</w:t>
      </w:r>
      <w:r w:rsidR="00267113">
        <w:t xml:space="preserve"> Dưới đây là một số file dùng để nhận biết:</w:t>
      </w:r>
    </w:p>
    <w:p w14:paraId="25C9773E" w14:textId="77777777" w:rsidR="004F19E2" w:rsidRDefault="00267113" w:rsidP="004F19E2">
      <w:pPr>
        <w:keepNext/>
        <w:jc w:val="center"/>
      </w:pPr>
      <w:r w:rsidRPr="00267113">
        <w:rPr>
          <w:noProof/>
        </w:rPr>
        <w:drawing>
          <wp:inline distT="0" distB="0" distL="0" distR="0" wp14:anchorId="0B2D1EC1" wp14:editId="495F9EDA">
            <wp:extent cx="4945712" cy="1674282"/>
            <wp:effectExtent l="0" t="0" r="7620" b="2540"/>
            <wp:docPr id="2068955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55066" name="Picture 1" descr="A screenshot of a computer program&#10;&#10;Description automatically generated"/>
                    <pic:cNvPicPr/>
                  </pic:nvPicPr>
                  <pic:blipFill>
                    <a:blip r:embed="rId52"/>
                    <a:stretch>
                      <a:fillRect/>
                    </a:stretch>
                  </pic:blipFill>
                  <pic:spPr>
                    <a:xfrm>
                      <a:off x="0" y="0"/>
                      <a:ext cx="4956488" cy="1677930"/>
                    </a:xfrm>
                    <a:prstGeom prst="rect">
                      <a:avLst/>
                    </a:prstGeom>
                  </pic:spPr>
                </pic:pic>
              </a:graphicData>
            </a:graphic>
          </wp:inline>
        </w:drawing>
      </w:r>
    </w:p>
    <w:p w14:paraId="7510B1D7" w14:textId="1B02453F" w:rsidR="00267113" w:rsidRDefault="004F19E2" w:rsidP="004F19E2">
      <w:pPr>
        <w:pStyle w:val="Caption"/>
      </w:pPr>
      <w:bookmarkStart w:id="136" w:name="_Toc187796293"/>
      <w:bookmarkStart w:id="137" w:name="_Toc187814779"/>
      <w:bookmarkStart w:id="138" w:name="_Toc187856650"/>
      <w:r>
        <w:t xml:space="preserve">Hình </w:t>
      </w:r>
      <w:fldSimple w:instr=" SEQ Hình \* ARABIC ">
        <w:r w:rsidR="0052290A">
          <w:rPr>
            <w:noProof/>
          </w:rPr>
          <w:t>37</w:t>
        </w:r>
      </w:fldSimple>
      <w:r w:rsidR="00267113">
        <w:t>. Các file</w:t>
      </w:r>
      <w:r w:rsidR="00BC4691">
        <w:t xml:space="preserve"> trong DiE</w:t>
      </w:r>
      <w:r w:rsidR="00267113">
        <w:t xml:space="preserve"> liên quan đến </w:t>
      </w:r>
      <w:r w:rsidR="00BC4691">
        <w:t>UPX</w:t>
      </w:r>
      <w:bookmarkEnd w:id="136"/>
      <w:bookmarkEnd w:id="137"/>
      <w:bookmarkEnd w:id="138"/>
    </w:p>
    <w:p w14:paraId="001980A4" w14:textId="77777777" w:rsidR="004F19E2" w:rsidRDefault="00E373DB" w:rsidP="004F19E2">
      <w:pPr>
        <w:keepNext/>
        <w:jc w:val="center"/>
      </w:pPr>
      <w:r w:rsidRPr="00E373DB">
        <w:rPr>
          <w:noProof/>
        </w:rPr>
        <w:drawing>
          <wp:inline distT="0" distB="0" distL="0" distR="0" wp14:anchorId="79445B9A" wp14:editId="13BB7CEF">
            <wp:extent cx="6229350" cy="169545"/>
            <wp:effectExtent l="0" t="0" r="0" b="1905"/>
            <wp:docPr id="56537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73581" name=""/>
                    <pic:cNvPicPr/>
                  </pic:nvPicPr>
                  <pic:blipFill>
                    <a:blip r:embed="rId53"/>
                    <a:stretch>
                      <a:fillRect/>
                    </a:stretch>
                  </pic:blipFill>
                  <pic:spPr>
                    <a:xfrm>
                      <a:off x="0" y="0"/>
                      <a:ext cx="6229350" cy="169545"/>
                    </a:xfrm>
                    <a:prstGeom prst="rect">
                      <a:avLst/>
                    </a:prstGeom>
                  </pic:spPr>
                </pic:pic>
              </a:graphicData>
            </a:graphic>
          </wp:inline>
        </w:drawing>
      </w:r>
    </w:p>
    <w:p w14:paraId="2CF8AFA9" w14:textId="4CD73CED" w:rsidR="007E6216" w:rsidRDefault="004F19E2" w:rsidP="004F19E2">
      <w:pPr>
        <w:pStyle w:val="Caption"/>
      </w:pPr>
      <w:bookmarkStart w:id="139" w:name="_Toc187796294"/>
      <w:bookmarkStart w:id="140" w:name="_Toc187814780"/>
      <w:bookmarkStart w:id="141" w:name="_Toc187856651"/>
      <w:r>
        <w:t xml:space="preserve">Hình </w:t>
      </w:r>
      <w:fldSimple w:instr=" SEQ Hình \* ARABIC ">
        <w:r w:rsidR="0052290A">
          <w:rPr>
            <w:noProof/>
          </w:rPr>
          <w:t>38</w:t>
        </w:r>
      </w:fldSimple>
      <w:r w:rsidR="007E6216">
        <w:t>. Các file trong DiE liên quan đến ASPack</w:t>
      </w:r>
      <w:bookmarkEnd w:id="139"/>
      <w:bookmarkEnd w:id="140"/>
      <w:bookmarkEnd w:id="141"/>
    </w:p>
    <w:p w14:paraId="1CB9BD96" w14:textId="77777777" w:rsidR="004F19E2" w:rsidRDefault="00E373DB" w:rsidP="004F19E2">
      <w:pPr>
        <w:keepNext/>
        <w:jc w:val="center"/>
      </w:pPr>
      <w:r w:rsidRPr="00E373DB">
        <w:rPr>
          <w:noProof/>
        </w:rPr>
        <w:drawing>
          <wp:inline distT="0" distB="0" distL="0" distR="0" wp14:anchorId="48851831" wp14:editId="5843295E">
            <wp:extent cx="6229350" cy="172720"/>
            <wp:effectExtent l="0" t="0" r="0" b="0"/>
            <wp:docPr id="36962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24176" name=""/>
                    <pic:cNvPicPr/>
                  </pic:nvPicPr>
                  <pic:blipFill>
                    <a:blip r:embed="rId54"/>
                    <a:stretch>
                      <a:fillRect/>
                    </a:stretch>
                  </pic:blipFill>
                  <pic:spPr>
                    <a:xfrm>
                      <a:off x="0" y="0"/>
                      <a:ext cx="6229350" cy="172720"/>
                    </a:xfrm>
                    <a:prstGeom prst="rect">
                      <a:avLst/>
                    </a:prstGeom>
                  </pic:spPr>
                </pic:pic>
              </a:graphicData>
            </a:graphic>
          </wp:inline>
        </w:drawing>
      </w:r>
    </w:p>
    <w:p w14:paraId="20B0FD84" w14:textId="672B5FD6" w:rsidR="007E6216" w:rsidRDefault="004F19E2" w:rsidP="004F19E2">
      <w:pPr>
        <w:pStyle w:val="Caption"/>
      </w:pPr>
      <w:bookmarkStart w:id="142" w:name="_Toc187796295"/>
      <w:bookmarkStart w:id="143" w:name="_Toc187814781"/>
      <w:bookmarkStart w:id="144" w:name="_Toc187856652"/>
      <w:r>
        <w:t xml:space="preserve">Hình </w:t>
      </w:r>
      <w:fldSimple w:instr=" SEQ Hình \* ARABIC ">
        <w:r w:rsidR="0052290A">
          <w:rPr>
            <w:noProof/>
          </w:rPr>
          <w:t>39</w:t>
        </w:r>
      </w:fldSimple>
      <w:r w:rsidR="007E6216">
        <w:t>. Các file trong DiE liên quan đến M</w:t>
      </w:r>
      <w:r w:rsidR="00B51E9B">
        <w:t>p</w:t>
      </w:r>
      <w:r w:rsidR="007E6216">
        <w:t>ress</w:t>
      </w:r>
      <w:bookmarkEnd w:id="142"/>
      <w:bookmarkEnd w:id="143"/>
      <w:bookmarkEnd w:id="144"/>
    </w:p>
    <w:p w14:paraId="066A3282" w14:textId="75049110" w:rsidR="00B51E9B" w:rsidRPr="00B51E9B" w:rsidRDefault="00B51E9B" w:rsidP="00B51E9B">
      <w:r>
        <w:t xml:space="preserve">Một ví dụ về cách DiE phát hiện tệp tin bị </w:t>
      </w:r>
      <w:r w:rsidR="001776FF">
        <w:t>nén bới công cụ FSG.</w:t>
      </w:r>
    </w:p>
    <w:p w14:paraId="6F9BD4FD" w14:textId="77777777" w:rsidR="004F19E2" w:rsidRDefault="008E02EF" w:rsidP="004F19E2">
      <w:pPr>
        <w:keepNext/>
        <w:jc w:val="center"/>
      </w:pPr>
      <w:r w:rsidRPr="008E02EF">
        <w:rPr>
          <w:noProof/>
        </w:rPr>
        <w:lastRenderedPageBreak/>
        <w:drawing>
          <wp:inline distT="0" distB="0" distL="0" distR="0" wp14:anchorId="0E5DBACB" wp14:editId="4AFCB72F">
            <wp:extent cx="4659464" cy="3954133"/>
            <wp:effectExtent l="0" t="0" r="8255" b="8890"/>
            <wp:docPr id="250962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225" name="Picture 1" descr="A screenshot of a computer program&#10;&#10;Description automatically generated"/>
                    <pic:cNvPicPr/>
                  </pic:nvPicPr>
                  <pic:blipFill>
                    <a:blip r:embed="rId55"/>
                    <a:stretch>
                      <a:fillRect/>
                    </a:stretch>
                  </pic:blipFill>
                  <pic:spPr>
                    <a:xfrm>
                      <a:off x="0" y="0"/>
                      <a:ext cx="4680596" cy="3972066"/>
                    </a:xfrm>
                    <a:prstGeom prst="rect">
                      <a:avLst/>
                    </a:prstGeom>
                  </pic:spPr>
                </pic:pic>
              </a:graphicData>
            </a:graphic>
          </wp:inline>
        </w:drawing>
      </w:r>
    </w:p>
    <w:p w14:paraId="7A04D90A" w14:textId="041A391E" w:rsidR="001776FF" w:rsidRDefault="004F19E2" w:rsidP="004F19E2">
      <w:pPr>
        <w:pStyle w:val="Caption"/>
      </w:pPr>
      <w:bookmarkStart w:id="145" w:name="_Toc187796296"/>
      <w:bookmarkStart w:id="146" w:name="_Toc187814782"/>
      <w:bookmarkStart w:id="147" w:name="_Toc187856653"/>
      <w:r>
        <w:t xml:space="preserve">Hình </w:t>
      </w:r>
      <w:fldSimple w:instr=" SEQ Hình \* ARABIC ">
        <w:r w:rsidR="0052290A">
          <w:rPr>
            <w:noProof/>
          </w:rPr>
          <w:t>40</w:t>
        </w:r>
      </w:fldSimple>
      <w:r w:rsidR="001776FF">
        <w:t xml:space="preserve">. DiE nhận biết tệp tin bị nén </w:t>
      </w:r>
      <w:r w:rsidR="00EF37EC">
        <w:t>bởi</w:t>
      </w:r>
      <w:r w:rsidR="001776FF">
        <w:t xml:space="preserve"> FSG</w:t>
      </w:r>
      <w:bookmarkEnd w:id="145"/>
      <w:bookmarkEnd w:id="146"/>
      <w:bookmarkEnd w:id="147"/>
    </w:p>
    <w:p w14:paraId="0E8113A1" w14:textId="7DF7DC62" w:rsidR="00A62210" w:rsidRPr="00A62210" w:rsidRDefault="00A62210" w:rsidP="00A62210">
      <w:r w:rsidRPr="00A62210">
        <w:t>Đoạn mã trên là một rule file được sử</w:t>
      </w:r>
      <w:r w:rsidR="001776FF">
        <w:t xml:space="preserve"> dụng</w:t>
      </w:r>
      <w:r w:rsidRPr="00A62210">
        <w:t xml:space="preserve"> để phát hiện các tệp thực thi đã được nén hoặc đóng gói bằng FSG packer. Mỗi PE.compareEP so sánh điểm kết thúc (Entry Point) của tệp thực thi với các mẫu byte đặc trưng cho các phiên bản khác nhau của FSG.</w:t>
      </w:r>
    </w:p>
    <w:p w14:paraId="4D87E1C5" w14:textId="77777777" w:rsidR="00A62210" w:rsidRPr="001776FF" w:rsidRDefault="00A62210" w:rsidP="00825E82">
      <w:pPr>
        <w:pStyle w:val="ListParagraph"/>
        <w:numPr>
          <w:ilvl w:val="0"/>
          <w:numId w:val="29"/>
        </w:numPr>
      </w:pPr>
      <w:r w:rsidRPr="001776FF">
        <w:t>PE.compareEP(): Đây là một hàm trong DiE dùng để so sánh điểm kết thúc của một tệp thực thi với một mẫu byte cụ thể. Mỗi mẫu byte là đặc trưng cho một phiên bản hoặc kiểu đóng gói của tệp.</w:t>
      </w:r>
    </w:p>
    <w:p w14:paraId="70ED11FD" w14:textId="77777777" w:rsidR="00A62210" w:rsidRPr="001776FF" w:rsidRDefault="00A62210" w:rsidP="00825E82">
      <w:pPr>
        <w:pStyle w:val="ListParagraph"/>
        <w:numPr>
          <w:ilvl w:val="0"/>
          <w:numId w:val="29"/>
        </w:numPr>
      </w:pPr>
      <w:r w:rsidRPr="001776FF">
        <w:t>Các mẫu byte: Mỗi điều kiện kiểm tra trong mã so sánh một chuỗi byte cụ thể với tệp thực thi. Nếu điểm kết thúc của tệp khớp với mẫu, DiE sẽ nhận diện được loại packer và cung cấp thông tin về phiên bản.</w:t>
      </w:r>
    </w:p>
    <w:p w14:paraId="51D8056E" w14:textId="77777777" w:rsidR="00A62210" w:rsidRPr="001776FF" w:rsidRDefault="00A62210" w:rsidP="00825E82">
      <w:pPr>
        <w:pStyle w:val="ListParagraph"/>
        <w:numPr>
          <w:ilvl w:val="0"/>
          <w:numId w:val="29"/>
        </w:numPr>
      </w:pPr>
      <w:r w:rsidRPr="001776FF">
        <w:t>Thông tin về phiên bản và tùy chọn: Khi phát hiện ra tệp sử dụng packer FSG, DiE sẽ xác định phiên bản của packer (ví dụ: 1.0, 1.10, 2.0...) và có thể cung cấp thêm thông tin về các tùy chọn nén (chẳng hạn như "Borland C++", "Microsoft Visual C++", "MASM32").</w:t>
      </w:r>
    </w:p>
    <w:p w14:paraId="4909658A" w14:textId="0B1483E4" w:rsidR="00C46609" w:rsidRPr="008B4324" w:rsidRDefault="00A62210" w:rsidP="00780AD8">
      <w:r w:rsidRPr="00A62210">
        <w:lastRenderedPageBreak/>
        <w:t>Mỗi khi DiE gặp một tệp thực thi, nó sẽ kiểm tra điểm kết thúc của tệp này và so sánh với các mẫu byte đã được định nghĩa. Nếu khớp, nó sẽ trả về thông tin về packer và phiên bản.</w:t>
      </w:r>
    </w:p>
    <w:p w14:paraId="05BD8772" w14:textId="50BD7945" w:rsidR="00BA7E8C" w:rsidRDefault="00BA7E8C" w:rsidP="00BA7E8C">
      <w:pPr>
        <w:pStyle w:val="Heading3"/>
      </w:pPr>
      <w:bookmarkStart w:id="148" w:name="_Toc187817062"/>
      <w:r>
        <w:t>P</w:t>
      </w:r>
      <w:r w:rsidR="00EC21AA">
        <w:t>Ei</w:t>
      </w:r>
      <w:r>
        <w:t>D</w:t>
      </w:r>
      <w:bookmarkEnd w:id="148"/>
    </w:p>
    <w:p w14:paraId="7DAF1A14" w14:textId="235AEB7F" w:rsidR="00504367" w:rsidRDefault="00504367" w:rsidP="002D0150">
      <w:r w:rsidRPr="002D0150">
        <w:t>P</w:t>
      </w:r>
      <w:r w:rsidR="00EC21AA">
        <w:t>Ei</w:t>
      </w:r>
      <w:r w:rsidRPr="002D0150">
        <w:t>D</w:t>
      </w:r>
      <w:r w:rsidR="00974E65">
        <w:t xml:space="preserve"> (</w:t>
      </w:r>
      <w:r w:rsidR="00974E65" w:rsidRPr="00974E65">
        <w:t>Portable Executable Identifier</w:t>
      </w:r>
      <w:r w:rsidR="00974E65">
        <w:t>)</w:t>
      </w:r>
      <w:r>
        <w:t xml:space="preserve">, ra mắt </w:t>
      </w:r>
      <w:r w:rsidR="009E1D42">
        <w:t>vào năm 2008,</w:t>
      </w:r>
      <w:r w:rsidRPr="00504367">
        <w:t xml:space="preserve"> là một công cụ mạnh mẽ dùng để phát hiện các packer, mã hóa, và trình biên dịch phổ biến cho các tệp thực thi PE. Hiện tại, PEiD có khả năng nhận diện hơn 600 mẫu chữ ký khác nhau trong các tệp PE. Công cụ này nổi bật nhờ những tính năng độc đáo so với các phần mềm nhận diện khác trên thị trường.</w:t>
      </w:r>
    </w:p>
    <w:p w14:paraId="64F94069" w14:textId="77777777" w:rsidR="00277A4C" w:rsidRDefault="00380F6D" w:rsidP="00277A4C">
      <w:pPr>
        <w:keepNext/>
        <w:jc w:val="center"/>
      </w:pPr>
      <w:r w:rsidRPr="00380F6D">
        <w:rPr>
          <w:noProof/>
        </w:rPr>
        <w:drawing>
          <wp:inline distT="0" distB="0" distL="0" distR="0" wp14:anchorId="643B6355" wp14:editId="6004E3BA">
            <wp:extent cx="1669774" cy="1669774"/>
            <wp:effectExtent l="0" t="0" r="6985" b="6985"/>
            <wp:docPr id="416939042"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9042" name="Picture 2" descr="A close-up of a logo&#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84405" cy="1684405"/>
                    </a:xfrm>
                    <a:prstGeom prst="rect">
                      <a:avLst/>
                    </a:prstGeom>
                    <a:noFill/>
                    <a:ln>
                      <a:noFill/>
                    </a:ln>
                  </pic:spPr>
                </pic:pic>
              </a:graphicData>
            </a:graphic>
          </wp:inline>
        </w:drawing>
      </w:r>
    </w:p>
    <w:p w14:paraId="40C757CA" w14:textId="514F995E" w:rsidR="00974E65" w:rsidRDefault="00277A4C" w:rsidP="00277A4C">
      <w:pPr>
        <w:pStyle w:val="Caption"/>
      </w:pPr>
      <w:bookmarkStart w:id="149" w:name="_Toc187796297"/>
      <w:bookmarkStart w:id="150" w:name="_Toc187814783"/>
      <w:bookmarkStart w:id="151" w:name="_Toc187856654"/>
      <w:r>
        <w:t xml:space="preserve">Hình </w:t>
      </w:r>
      <w:fldSimple w:instr=" SEQ Hình \* ARABIC ">
        <w:r w:rsidR="0052290A">
          <w:rPr>
            <w:noProof/>
          </w:rPr>
          <w:t>41</w:t>
        </w:r>
      </w:fldSimple>
      <w:r w:rsidR="00974E65">
        <w:t>. Công cụ PeID</w:t>
      </w:r>
      <w:bookmarkEnd w:id="149"/>
      <w:bookmarkEnd w:id="150"/>
      <w:bookmarkEnd w:id="151"/>
    </w:p>
    <w:p w14:paraId="2795FB73" w14:textId="347C0A41" w:rsidR="00504367" w:rsidRPr="00504367" w:rsidRDefault="00504367" w:rsidP="00A55A79">
      <w:r w:rsidRPr="00504367">
        <w:t>PEiD cung cấp giao diện người dùng (GUI) thân thiện, trực quan, và dễ sử dụng. Tỷ lệ phát hiện của công cụ nằm trong số tốt nhất so với các công cụ nhận diện hiện có. Ngoài ra, P</w:t>
      </w:r>
      <w:r w:rsidR="00EC21AA" w:rsidRPr="00504367">
        <w:t>e</w:t>
      </w:r>
      <w:r w:rsidRPr="00504367">
        <w:t>iD</w:t>
      </w:r>
      <w:r w:rsidR="00EC21AA">
        <w:t xml:space="preserve"> còn</w:t>
      </w:r>
      <w:r w:rsidRPr="00504367">
        <w:t xml:space="preserve"> hỗ trợ các chế độ quét đặc biệt giúp phát hiện những tệp đã bị chỉnh sửa hoặc chưa được nhận diện. Công cụ này cũng tích hợp các tính năng như hỗ trợ dòng lệnh, chế độ hiển thị luôn trên cùng, khả năng kéo và thả, cùng khả năng quét nhiều tệp hoặc thư mục với tính năng đệ quy.</w:t>
      </w:r>
      <w:r w:rsidR="00A55A79">
        <w:t xml:space="preserve"> Bên cạnh đó, </w:t>
      </w:r>
      <w:r w:rsidRPr="00504367">
        <w:rPr>
          <w:color w:val="000000" w:themeColor="text1"/>
          <w:szCs w:val="26"/>
        </w:rPr>
        <w:t>PEiD còn cung cấp trình xem và quản lý tác vụ, cho phép người dùng dễ dàng theo dõi và kiểm soát các tiến trình đang chạy. Hơn nữa, giao diện plugin của công cụ hỗ trợ các plugin hữu ích như Generic OEP Finder và Krypto ANALyzer, giúp tăng cường khả năng phân tích. Để nâng cao hiệu quả phát hiện, PEiD sử dụng các kỹ thuật quét tiên tiến, bao gồm quét heuristic, và cung cấp thêm các tính năng như xem chi tiết tệp PE, các phần nhập (Imports), xuất (Exports), và TLS.</w:t>
      </w:r>
    </w:p>
    <w:p w14:paraId="7E5B68EC" w14:textId="62D11324" w:rsidR="00504367" w:rsidRPr="00504367" w:rsidRDefault="00504367" w:rsidP="00E42EA6">
      <w:r w:rsidRPr="00504367">
        <w:t xml:space="preserve">Công cụ này cũng được tích hợp sẵn một trình giải mã nhanh, giúp phân tích cú pháp mã hiệu quả. Ngoài ra, trình xem hex tích hợp cho phép người dùng xem nội dung hex của tệp một </w:t>
      </w:r>
      <w:r w:rsidRPr="00504367">
        <w:lastRenderedPageBreak/>
        <w:t xml:space="preserve">cách nhanh chóng. </w:t>
      </w:r>
      <w:r w:rsidR="00AF4E69" w:rsidRPr="00504367">
        <w:rPr>
          <w:color w:val="000000" w:themeColor="text1"/>
          <w:szCs w:val="26"/>
        </w:rPr>
        <w:t>PEiD hỗ trợ quét nhiều tệp cùng lúc một cách hiệu quả. Người dùng chỉ cần kéo và thả các tệp vào giao diện chính của công cụ, sau đó một cửa sổ kết quả sẽ hiển thị thông tin chi tiết về từng tệp.</w:t>
      </w:r>
      <w:r w:rsidR="00AF4E69">
        <w:rPr>
          <w:color w:val="000000" w:themeColor="text1"/>
          <w:szCs w:val="26"/>
        </w:rPr>
        <w:t xml:space="preserve"> </w:t>
      </w:r>
      <w:r w:rsidRPr="00504367">
        <w:t>Đặc biệt, PEiD hỗ trợ giao diện cập nhật chữ ký bên ngoài, cho phép người dùng tự cập nhật danh sách chữ ký để bắt kịp với các thay đổi trong môi trường.</w:t>
      </w:r>
    </w:p>
    <w:p w14:paraId="13D52B69" w14:textId="77777777" w:rsidR="00504367" w:rsidRPr="00E42EA6" w:rsidRDefault="00504367" w:rsidP="00E42EA6">
      <w:pPr>
        <w:rPr>
          <w:b/>
          <w:bCs/>
        </w:rPr>
      </w:pPr>
      <w:r w:rsidRPr="00E42EA6">
        <w:rPr>
          <w:b/>
          <w:bCs/>
        </w:rPr>
        <w:t>Các chế độ quét độc đáo trong PEiD</w:t>
      </w:r>
    </w:p>
    <w:p w14:paraId="73EF106A" w14:textId="77777777" w:rsidR="00504367" w:rsidRPr="00504367" w:rsidRDefault="00504367" w:rsidP="00E42EA6">
      <w:r w:rsidRPr="00504367">
        <w:t>PEiD cung cấp ba chế độ quét khác nhau, mỗi chế độ phù hợp với các nhu cầu cụ thể của người dùng.</w:t>
      </w:r>
    </w:p>
    <w:p w14:paraId="3555B855" w14:textId="77777777" w:rsidR="00504367" w:rsidRPr="00E42EA6" w:rsidRDefault="00504367" w:rsidP="00825E82">
      <w:pPr>
        <w:pStyle w:val="ListParagraph"/>
        <w:numPr>
          <w:ilvl w:val="0"/>
          <w:numId w:val="37"/>
        </w:numPr>
      </w:pPr>
      <w:r w:rsidRPr="00E42EA6">
        <w:t>Chế độ bình thường (Normal Mode): Chế độ này quét điểm bắt đầu (Entry Point) của tệp PE để tìm các chữ ký đã được ghi nhận. Đây là phương pháp quét cơ bản mà hầu hết các công cụ nhận diện khác cũng sử dụng.</w:t>
      </w:r>
    </w:p>
    <w:p w14:paraId="348D583E" w14:textId="77777777" w:rsidR="00504367" w:rsidRPr="00E42EA6" w:rsidRDefault="00504367" w:rsidP="00825E82">
      <w:pPr>
        <w:pStyle w:val="ListParagraph"/>
        <w:numPr>
          <w:ilvl w:val="0"/>
          <w:numId w:val="37"/>
        </w:numPr>
      </w:pPr>
      <w:r w:rsidRPr="00E42EA6">
        <w:t>Chế độ sâu (Deep Mode): Chế độ này quét toàn bộ phần chứa Entry Point của tệp PE để phát hiện các chữ ký. Phương pháp này đảm bảo phát hiện được khoảng 80% các tệp đã bị chỉnh sửa hoặc mã hóa.</w:t>
      </w:r>
    </w:p>
    <w:p w14:paraId="2D7F0151" w14:textId="77777777" w:rsidR="00504367" w:rsidRPr="00E42EA6" w:rsidRDefault="00504367" w:rsidP="00825E82">
      <w:pPr>
        <w:pStyle w:val="ListParagraph"/>
        <w:numPr>
          <w:ilvl w:val="0"/>
          <w:numId w:val="37"/>
        </w:numPr>
      </w:pPr>
      <w:r w:rsidRPr="00E42EA6">
        <w:t>Chế độ toàn diện (Hardcore Mode): Đây là chế độ quét toàn bộ tệp PE để tìm tất cả các chữ ký đã ghi nhận. Chế độ này phù hợp khi các chế độ khác không đạt kết quả như mong đợi. Tuy nhiên, do các chữ ký nhỏ có thể xuất hiện nhiều lần trong các tệp khác nhau, kết quả quét có thể không chính xác.</w:t>
      </w:r>
    </w:p>
    <w:p w14:paraId="2F80A0B6" w14:textId="77777777" w:rsidR="00CF2201" w:rsidRDefault="00504367" w:rsidP="00CF2201">
      <w:r w:rsidRPr="00504367">
        <w:t>Dù vậy, PEiD đã tích hợp các cơ chế kiểm soát lỗi để đảm bảo kết quả chính xác ngay cả khi sử dụng chế độ toàn diện. Hai chế độ đầu tiên cho kết quả nhanh chóng, trong khi chế độ toàn diện có thể chậm hơn do phạm vi quét rộng hơn.</w:t>
      </w:r>
    </w:p>
    <w:p w14:paraId="75042DA0" w14:textId="23D21F1D" w:rsidR="00CF2201" w:rsidRDefault="00CF2201" w:rsidP="00CF2201">
      <w:r>
        <w:t>Lưu ý: PEiD là một file thực thi trên hệ điều hành Windows</w:t>
      </w:r>
      <w:r w:rsidR="00384A65">
        <w:t>, nhưng đừng lo, để chạy trên hệ điều hành Linux, chỉ cần sử dụng lệnh “wine peid.exe”.</w:t>
      </w:r>
    </w:p>
    <w:p w14:paraId="44AA6A6B" w14:textId="2E34C523" w:rsidR="001B359C" w:rsidRDefault="001B359C" w:rsidP="001B359C">
      <w:pPr>
        <w:rPr>
          <w:b/>
          <w:bCs/>
        </w:rPr>
      </w:pPr>
      <w:r w:rsidRPr="00CE2C16">
        <w:rPr>
          <w:b/>
          <w:bCs/>
        </w:rPr>
        <w:t xml:space="preserve">Các packer được hỗ trợ </w:t>
      </w:r>
      <w:r>
        <w:rPr>
          <w:b/>
          <w:bCs/>
        </w:rPr>
        <w:t xml:space="preserve">bởi </w:t>
      </w:r>
      <w:r w:rsidR="003357D5">
        <w:rPr>
          <w:b/>
          <w:bCs/>
        </w:rPr>
        <w:t>PEiD</w:t>
      </w:r>
    </w:p>
    <w:p w14:paraId="5F30BAB8" w14:textId="565C327F" w:rsidR="00384A65" w:rsidRDefault="001B359C" w:rsidP="009C4B8D">
      <w:r>
        <w:t xml:space="preserve">Hầu hết các trình đóng gói mà các công cụ được giới thiệu trên phát hiện được thì PEid cũng phát hiện </w:t>
      </w:r>
      <w:r w:rsidR="003357D5">
        <w:t xml:space="preserve">được hết. Tuy nhiên, có một điểm đặc biệt ở </w:t>
      </w:r>
      <w:r w:rsidR="00E41004">
        <w:t xml:space="preserve">PEiD, đó là </w:t>
      </w:r>
      <w:r w:rsidR="006A0E9E">
        <w:t xml:space="preserve">việc lưu trực signature cho các trình đóng gói. Mỗi trình đóng gói đều có cho mình rất nhiều </w:t>
      </w:r>
      <w:r w:rsidR="002F66CE">
        <w:t>signature</w:t>
      </w:r>
      <w:r w:rsidR="007E6653">
        <w:t xml:space="preserve"> với đa dạng các </w:t>
      </w:r>
      <w:r w:rsidR="007E6653">
        <w:lastRenderedPageBreak/>
        <w:t>phiên bản</w:t>
      </w:r>
      <w:r w:rsidR="002F66CE">
        <w:t xml:space="preserve"> được thu thập từ nhiều nguồn khác nhau</w:t>
      </w:r>
      <w:r w:rsidR="00E361EA">
        <w:t xml:space="preserve"> do </w:t>
      </w:r>
      <w:r w:rsidR="001E1CAD">
        <w:t>n</w:t>
      </w:r>
      <w:r w:rsidR="001E1CAD" w:rsidRPr="001E1CAD">
        <w:t xml:space="preserve">hóm phát triển cam kết cập nhật </w:t>
      </w:r>
      <w:r w:rsidR="001E1CAD">
        <w:t xml:space="preserve">signature </w:t>
      </w:r>
      <w:r w:rsidR="001E1CAD" w:rsidRPr="001E1CAD">
        <w:t>thường xuyên để theo kịp với những thay đổi trong lĩnh vực công nghệ</w:t>
      </w:r>
      <w:r w:rsidR="002F66CE">
        <w:t>. Vì thế, việc phát hiện</w:t>
      </w:r>
      <w:r w:rsidR="003002F3">
        <w:t xml:space="preserve"> file PE bị nén</w:t>
      </w:r>
      <w:r w:rsidR="002F66CE">
        <w:t xml:space="preserve"> </w:t>
      </w:r>
      <w:r w:rsidR="007E6653">
        <w:t>tr</w:t>
      </w:r>
      <w:r w:rsidR="00E361EA">
        <w:t>ở nên tối ưu hơn.</w:t>
      </w:r>
    </w:p>
    <w:p w14:paraId="040117CE" w14:textId="1BA027E8" w:rsidR="00AB00BF" w:rsidRDefault="00AB00BF" w:rsidP="009C4B8D">
      <w:r>
        <w:t>Các signature này sẽ được lưu trữ trong tệp tin “userdb.txt”.</w:t>
      </w:r>
      <w:r w:rsidR="00CA0956">
        <w:t xml:space="preserve"> Với định dạng đơn giản này, người dùng có thể dễ dàng chỉnh sửa, thêm</w:t>
      </w:r>
      <w:r w:rsidR="007F552F">
        <w:t>, xóa các signature.</w:t>
      </w:r>
    </w:p>
    <w:p w14:paraId="1D602AE3" w14:textId="77777777" w:rsidR="00277A4C" w:rsidRDefault="00AB00BF" w:rsidP="00277A4C">
      <w:pPr>
        <w:keepNext/>
        <w:jc w:val="center"/>
      </w:pPr>
      <w:r w:rsidRPr="006C4E62">
        <w:rPr>
          <w:noProof/>
        </w:rPr>
        <w:drawing>
          <wp:inline distT="0" distB="0" distL="0" distR="0" wp14:anchorId="150580F4" wp14:editId="4CB7C5F9">
            <wp:extent cx="3169920" cy="2697804"/>
            <wp:effectExtent l="0" t="0" r="0" b="7620"/>
            <wp:docPr id="2128957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7325" name="Picture 1" descr="A screenshot of a computer program&#10;&#10;Description automatically generated"/>
                    <pic:cNvPicPr/>
                  </pic:nvPicPr>
                  <pic:blipFill>
                    <a:blip r:embed="rId57"/>
                    <a:stretch>
                      <a:fillRect/>
                    </a:stretch>
                  </pic:blipFill>
                  <pic:spPr>
                    <a:xfrm>
                      <a:off x="0" y="0"/>
                      <a:ext cx="3182353" cy="2708385"/>
                    </a:xfrm>
                    <a:prstGeom prst="rect">
                      <a:avLst/>
                    </a:prstGeom>
                  </pic:spPr>
                </pic:pic>
              </a:graphicData>
            </a:graphic>
          </wp:inline>
        </w:drawing>
      </w:r>
    </w:p>
    <w:p w14:paraId="5897ED6C" w14:textId="0A24BE6F" w:rsidR="00AB00BF" w:rsidRDefault="00277A4C" w:rsidP="00277A4C">
      <w:pPr>
        <w:pStyle w:val="Caption"/>
      </w:pPr>
      <w:bookmarkStart w:id="152" w:name="_Toc187796298"/>
      <w:bookmarkStart w:id="153" w:name="_Toc187814784"/>
      <w:bookmarkStart w:id="154" w:name="_Toc187856655"/>
      <w:r>
        <w:t xml:space="preserve">Hình </w:t>
      </w:r>
      <w:fldSimple w:instr=" SEQ Hình \* ARABIC ">
        <w:r w:rsidR="0052290A">
          <w:rPr>
            <w:noProof/>
          </w:rPr>
          <w:t>42</w:t>
        </w:r>
      </w:fldSimple>
      <w:r w:rsidR="00AB00BF">
        <w:t xml:space="preserve">. </w:t>
      </w:r>
      <w:r w:rsidR="002519FC" w:rsidRPr="00C5221B">
        <w:t xml:space="preserve"> </w:t>
      </w:r>
      <w:r w:rsidR="00AB00BF">
        <w:t>Signature của trình đóng gói FSG trong PEiD</w:t>
      </w:r>
      <w:bookmarkEnd w:id="152"/>
      <w:bookmarkEnd w:id="153"/>
      <w:bookmarkEnd w:id="154"/>
    </w:p>
    <w:p w14:paraId="1097BB0F" w14:textId="77777777" w:rsidR="00351EE3" w:rsidRDefault="00746F3E" w:rsidP="00351EE3">
      <w:pPr>
        <w:keepNext/>
        <w:jc w:val="center"/>
      </w:pPr>
      <w:r w:rsidRPr="00746F3E">
        <w:rPr>
          <w:noProof/>
        </w:rPr>
        <w:drawing>
          <wp:inline distT="0" distB="0" distL="0" distR="0" wp14:anchorId="2B150A64" wp14:editId="7A8E38B9">
            <wp:extent cx="3154680" cy="2854145"/>
            <wp:effectExtent l="0" t="0" r="7620" b="3810"/>
            <wp:docPr id="5925644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4421" name="Picture 1" descr="A screenshot of a computer program&#10;&#10;Description automatically generated"/>
                    <pic:cNvPicPr/>
                  </pic:nvPicPr>
                  <pic:blipFill rotWithShape="1">
                    <a:blip r:embed="rId58">
                      <a:extLst>
                        <a:ext uri="{28A0092B-C50C-407E-A947-70E740481C1C}">
                          <a14:useLocalDpi xmlns:a14="http://schemas.microsoft.com/office/drawing/2010/main" val="0"/>
                        </a:ext>
                      </a:extLst>
                    </a:blip>
                    <a:srcRect b="24562"/>
                    <a:stretch/>
                  </pic:blipFill>
                  <pic:spPr bwMode="auto">
                    <a:xfrm>
                      <a:off x="0" y="0"/>
                      <a:ext cx="3166198" cy="2864566"/>
                    </a:xfrm>
                    <a:prstGeom prst="rect">
                      <a:avLst/>
                    </a:prstGeom>
                    <a:ln>
                      <a:noFill/>
                    </a:ln>
                    <a:extLst>
                      <a:ext uri="{53640926-AAD7-44D8-BBD7-CCE9431645EC}">
                        <a14:shadowObscured xmlns:a14="http://schemas.microsoft.com/office/drawing/2010/main"/>
                      </a:ext>
                    </a:extLst>
                  </pic:spPr>
                </pic:pic>
              </a:graphicData>
            </a:graphic>
          </wp:inline>
        </w:drawing>
      </w:r>
    </w:p>
    <w:p w14:paraId="0D1CBA83" w14:textId="3E918C33" w:rsidR="00746F3E" w:rsidRDefault="00351EE3" w:rsidP="00351EE3">
      <w:pPr>
        <w:pStyle w:val="Caption"/>
      </w:pPr>
      <w:bookmarkStart w:id="155" w:name="_Toc187796299"/>
      <w:bookmarkStart w:id="156" w:name="_Toc187814785"/>
      <w:bookmarkStart w:id="157" w:name="_Toc187856656"/>
      <w:r>
        <w:t xml:space="preserve">Hình </w:t>
      </w:r>
      <w:fldSimple w:instr=" SEQ Hình \* ARABIC ">
        <w:r w:rsidR="0052290A">
          <w:rPr>
            <w:noProof/>
          </w:rPr>
          <w:t>43</w:t>
        </w:r>
      </w:fldSimple>
      <w:r w:rsidR="00A77A60">
        <w:t>. Signature của trình đóng gói UPX trong PEiD</w:t>
      </w:r>
      <w:bookmarkEnd w:id="155"/>
      <w:bookmarkEnd w:id="156"/>
      <w:bookmarkEnd w:id="157"/>
    </w:p>
    <w:p w14:paraId="2A1A6691" w14:textId="69FF2E03" w:rsidR="008158D7" w:rsidRPr="00FB0BE8" w:rsidRDefault="00FB0BE8" w:rsidP="00FB0BE8">
      <w:r>
        <w:lastRenderedPageBreak/>
        <w:t>Có một signature đặc biệt, n</w:t>
      </w:r>
      <w:r w:rsidRPr="00FB0BE8">
        <w:t>ó được thiết kế để phát hiện một phiên bản</w:t>
      </w:r>
      <w:r>
        <w:t xml:space="preserve"> UPX</w:t>
      </w:r>
      <w:r w:rsidRPr="00FB0BE8">
        <w:t xml:space="preserve"> đặc biệt có bảo vệ mật khẩu, được gọi là Password Protector for the UPX 0.30, được phát triển bởi "g0d".</w:t>
      </w:r>
    </w:p>
    <w:p w14:paraId="4909C521" w14:textId="77777777" w:rsidR="00351EE3" w:rsidRDefault="00040D8E" w:rsidP="00351EE3">
      <w:pPr>
        <w:keepNext/>
        <w:jc w:val="center"/>
      </w:pPr>
      <w:r w:rsidRPr="007067A4">
        <w:rPr>
          <w:noProof/>
        </w:rPr>
        <w:drawing>
          <wp:inline distT="0" distB="0" distL="0" distR="0" wp14:anchorId="509DBA52" wp14:editId="3991C0E2">
            <wp:extent cx="4723075" cy="539557"/>
            <wp:effectExtent l="0" t="0" r="1905" b="0"/>
            <wp:docPr id="15522065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6511" name="Picture 1" descr="A black background with white text&#10;&#10;Description automatically generated"/>
                    <pic:cNvPicPr/>
                  </pic:nvPicPr>
                  <pic:blipFill>
                    <a:blip r:embed="rId59"/>
                    <a:stretch>
                      <a:fillRect/>
                    </a:stretch>
                  </pic:blipFill>
                  <pic:spPr>
                    <a:xfrm>
                      <a:off x="0" y="0"/>
                      <a:ext cx="4754719" cy="543172"/>
                    </a:xfrm>
                    <a:prstGeom prst="rect">
                      <a:avLst/>
                    </a:prstGeom>
                  </pic:spPr>
                </pic:pic>
              </a:graphicData>
            </a:graphic>
          </wp:inline>
        </w:drawing>
      </w:r>
    </w:p>
    <w:p w14:paraId="7E674CFC" w14:textId="147C591F" w:rsidR="00FB0BE8" w:rsidRDefault="00351EE3" w:rsidP="00351EE3">
      <w:pPr>
        <w:pStyle w:val="Caption"/>
      </w:pPr>
      <w:bookmarkStart w:id="158" w:name="_Toc187796300"/>
      <w:bookmarkStart w:id="159" w:name="_Toc187814786"/>
      <w:bookmarkStart w:id="160" w:name="_Toc187856657"/>
      <w:r>
        <w:t xml:space="preserve">Hình </w:t>
      </w:r>
      <w:fldSimple w:instr=" SEQ Hình \* ARABIC ">
        <w:r w:rsidR="0052290A">
          <w:rPr>
            <w:noProof/>
          </w:rPr>
          <w:t>44</w:t>
        </w:r>
      </w:fldSimple>
      <w:r w:rsidR="00FB0BE8">
        <w:t>. Signature của trình đóng gói UPX</w:t>
      </w:r>
      <w:r w:rsidR="007A3D9D">
        <w:t xml:space="preserve"> đặc biệt</w:t>
      </w:r>
      <w:r w:rsidR="00FB0BE8">
        <w:t xml:space="preserve"> trong PEiD</w:t>
      </w:r>
      <w:bookmarkEnd w:id="158"/>
      <w:bookmarkEnd w:id="159"/>
      <w:bookmarkEnd w:id="160"/>
    </w:p>
    <w:p w14:paraId="39D555AD" w14:textId="7B38710A" w:rsidR="00FF52AA" w:rsidRPr="00FF52AA" w:rsidRDefault="00FF52AA" w:rsidP="00FF52AA">
      <w:r w:rsidRPr="00FF52AA">
        <w:t xml:space="preserve">PEiD hoạt động như một công cụ phân tích tĩnh (static analysis), tập trung vào việc so khớp signatures với mục tiêu chính là phát hiện các công cụ đóng gói được sử dụng. Điểm mạnh của nó là cơ sở dữ liệu signature phong phú và tốc độ quét nhanh, phù hợp để phân tích sơ bộ các </w:t>
      </w:r>
      <w:r>
        <w:t>tệp tin</w:t>
      </w:r>
      <w:r w:rsidRPr="00FF52AA">
        <w:t xml:space="preserve"> PE.</w:t>
      </w:r>
    </w:p>
    <w:p w14:paraId="760DE8F7" w14:textId="19004149" w:rsidR="00FF52AA" w:rsidRPr="00FF52AA" w:rsidRDefault="00FF52AA" w:rsidP="00FF52AA">
      <w:pPr>
        <w:ind w:left="720" w:firstLine="0"/>
      </w:pPr>
      <w:r w:rsidRPr="00FF52AA">
        <w:rPr>
          <w:b/>
          <w:bCs/>
        </w:rPr>
        <w:t>Tích hợp các tính năng bổ sung</w:t>
      </w:r>
      <w:r w:rsidRPr="00FF52AA">
        <w:t>:</w:t>
      </w:r>
    </w:p>
    <w:p w14:paraId="0EAF3B87" w14:textId="77777777" w:rsidR="00FF52AA" w:rsidRPr="00FF52AA" w:rsidRDefault="00FF52AA" w:rsidP="00825E82">
      <w:pPr>
        <w:pStyle w:val="ListParagraph"/>
        <w:numPr>
          <w:ilvl w:val="0"/>
          <w:numId w:val="38"/>
        </w:numPr>
      </w:pPr>
      <w:r w:rsidRPr="00FF52AA">
        <w:t>Task Viewer: Quét các tiến trình đang chạy trong bộ nhớ.</w:t>
      </w:r>
    </w:p>
    <w:p w14:paraId="738B5DD1" w14:textId="77777777" w:rsidR="00FF52AA" w:rsidRPr="00FF52AA" w:rsidRDefault="00FF52AA" w:rsidP="00825E82">
      <w:pPr>
        <w:pStyle w:val="ListParagraph"/>
        <w:numPr>
          <w:ilvl w:val="0"/>
          <w:numId w:val="38"/>
        </w:numPr>
      </w:pPr>
      <w:r w:rsidRPr="00FF52AA">
        <w:t>Hex Viewer: Xem dữ liệu thô của file dưới dạng mã hex.</w:t>
      </w:r>
    </w:p>
    <w:p w14:paraId="449B0879" w14:textId="77777777" w:rsidR="00FF52AA" w:rsidRPr="00FF52AA" w:rsidRDefault="00FF52AA" w:rsidP="00825E82">
      <w:pPr>
        <w:pStyle w:val="ListParagraph"/>
        <w:numPr>
          <w:ilvl w:val="0"/>
          <w:numId w:val="38"/>
        </w:numPr>
      </w:pPr>
      <w:r w:rsidRPr="00FF52AA">
        <w:t>Disassembler: Phân rã mã lệnh trong file để phân tích thủ công.</w:t>
      </w:r>
    </w:p>
    <w:p w14:paraId="6DEED4D1" w14:textId="1610704A" w:rsidR="00FB0BE8" w:rsidRDefault="00FF52AA" w:rsidP="00825E82">
      <w:pPr>
        <w:pStyle w:val="ListParagraph"/>
        <w:numPr>
          <w:ilvl w:val="0"/>
          <w:numId w:val="38"/>
        </w:numPr>
      </w:pPr>
      <w:r w:rsidRPr="00FF52AA">
        <w:t>Multiple File Scan: Hỗ trợ quét nhiều file hoặc thư mục cùng lúc.</w:t>
      </w:r>
    </w:p>
    <w:p w14:paraId="1AB20C50" w14:textId="268FAB9C" w:rsidR="006C4E62" w:rsidRDefault="006C4E62" w:rsidP="00CF2201"/>
    <w:p w14:paraId="281FE216" w14:textId="42D3E4FE" w:rsidR="007067A4" w:rsidRDefault="007067A4" w:rsidP="00CF2201"/>
    <w:p w14:paraId="3CB59DB7" w14:textId="23592F84" w:rsidR="0042297F" w:rsidRPr="00CF2201" w:rsidRDefault="0042297F" w:rsidP="00CF2201">
      <w:r>
        <w:br w:type="page"/>
      </w:r>
    </w:p>
    <w:p w14:paraId="03BDA4CE" w14:textId="19B169EF" w:rsidR="0062101E" w:rsidRPr="00206023" w:rsidRDefault="002D46D7" w:rsidP="0042297F">
      <w:pPr>
        <w:pStyle w:val="Heading1"/>
      </w:pPr>
      <w:bookmarkStart w:id="161" w:name="_Toc187817063"/>
      <w:r>
        <w:lastRenderedPageBreak/>
        <w:t>TRIỂN KHAI THỰC NGHIỆM</w:t>
      </w:r>
      <w:bookmarkEnd w:id="161"/>
    </w:p>
    <w:p w14:paraId="517AC8A7" w14:textId="41F4B28D" w:rsidR="00F74BEE" w:rsidRDefault="00F74BEE" w:rsidP="00F74BEE">
      <w:pPr>
        <w:pStyle w:val="Heading2"/>
      </w:pPr>
      <w:bookmarkStart w:id="162" w:name="_Toc187817064"/>
      <w:r>
        <w:t>Triển khai các công cụ đóng gói</w:t>
      </w:r>
      <w:bookmarkEnd w:id="162"/>
    </w:p>
    <w:p w14:paraId="41A5F7CD" w14:textId="44109B23" w:rsidR="00F74BEE" w:rsidRDefault="00F74BEE" w:rsidP="00F74BEE">
      <w:pPr>
        <w:pStyle w:val="Heading3"/>
      </w:pPr>
      <w:bookmarkStart w:id="163" w:name="_Toc187817065"/>
      <w:r>
        <w:t>UPX</w:t>
      </w:r>
      <w:bookmarkEnd w:id="163"/>
    </w:p>
    <w:p w14:paraId="2970D1EE" w14:textId="4CA2F36D" w:rsidR="00F27B1C" w:rsidRDefault="00CA53C2" w:rsidP="007A4CE0">
      <w:r>
        <w:t xml:space="preserve">Download tại: </w:t>
      </w:r>
      <w:hyperlink r:id="rId60" w:history="1">
        <w:r w:rsidR="00F27B1C" w:rsidRPr="000B1B09">
          <w:rPr>
            <w:rStyle w:val="Hyperlink"/>
          </w:rPr>
          <w:t>https://github.com/upx/upx/releases/tag/v4.2.3</w:t>
        </w:r>
      </w:hyperlink>
      <w:r w:rsidR="007A4CE0">
        <w:t xml:space="preserve"> </w:t>
      </w:r>
    </w:p>
    <w:p w14:paraId="075CC217" w14:textId="19366AE3" w:rsidR="00F27B1C" w:rsidRDefault="00D728C1" w:rsidP="007A4CE0">
      <w:r>
        <w:t>Cách cài đặt cũng như cách sử dụng UPX rất đơn giản. Đầu tiên, t</w:t>
      </w:r>
      <w:r w:rsidR="00996EA3">
        <w:t>ải xuống</w:t>
      </w:r>
      <w:r w:rsidR="007A4CE0">
        <w:t xml:space="preserve"> phiên bản muốn sử dụng. </w:t>
      </w:r>
      <w:r w:rsidR="00F27B1C">
        <w:t xml:space="preserve">Sau khi giải nén file tải </w:t>
      </w:r>
      <w:r w:rsidR="00885761">
        <w:t xml:space="preserve">được, chúng ta sẽ </w:t>
      </w:r>
      <w:r w:rsidR="003E5099">
        <w:t>có được thư mục sau:</w:t>
      </w:r>
    </w:p>
    <w:p w14:paraId="4949343C" w14:textId="77777777" w:rsidR="00D61A35" w:rsidRDefault="003E5099" w:rsidP="00D61A35">
      <w:pPr>
        <w:keepNext/>
        <w:ind w:firstLine="0"/>
        <w:jc w:val="center"/>
      </w:pPr>
      <w:r w:rsidRPr="003E5099">
        <w:rPr>
          <w:noProof/>
        </w:rPr>
        <w:drawing>
          <wp:inline distT="0" distB="0" distL="0" distR="0" wp14:anchorId="10542EFC" wp14:editId="409AA325">
            <wp:extent cx="5326380" cy="1553935"/>
            <wp:effectExtent l="0" t="0" r="7620" b="8255"/>
            <wp:docPr id="478110875" name="Picture 1" descr="Ảnh có chứa ảnh chụp màn hình, văn bản, Phông chữ, thiết kế&#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0875" name="Picture 1" descr="Ảnh có chứa ảnh chụp màn hình, văn bản, Phông chữ, thiết kế&#10;&#10;Description automatically generated"/>
                    <pic:cNvPicPr/>
                  </pic:nvPicPr>
                  <pic:blipFill>
                    <a:blip r:embed="rId61"/>
                    <a:stretch>
                      <a:fillRect/>
                    </a:stretch>
                  </pic:blipFill>
                  <pic:spPr>
                    <a:xfrm>
                      <a:off x="0" y="0"/>
                      <a:ext cx="5351133" cy="1561156"/>
                    </a:xfrm>
                    <a:prstGeom prst="rect">
                      <a:avLst/>
                    </a:prstGeom>
                  </pic:spPr>
                </pic:pic>
              </a:graphicData>
            </a:graphic>
          </wp:inline>
        </w:drawing>
      </w:r>
    </w:p>
    <w:p w14:paraId="0421F09A" w14:textId="6A656E54" w:rsidR="00885761" w:rsidRDefault="00D61A35" w:rsidP="00D61A35">
      <w:pPr>
        <w:pStyle w:val="Caption"/>
      </w:pPr>
      <w:bookmarkStart w:id="164" w:name="_Toc187796301"/>
      <w:bookmarkStart w:id="165" w:name="_Toc187814787"/>
      <w:bookmarkStart w:id="166" w:name="_Toc187856658"/>
      <w:r>
        <w:t xml:space="preserve">Hình </w:t>
      </w:r>
      <w:fldSimple w:instr=" SEQ Hình \* ARABIC ">
        <w:r w:rsidR="0052290A">
          <w:rPr>
            <w:noProof/>
          </w:rPr>
          <w:t>45</w:t>
        </w:r>
      </w:fldSimple>
      <w:r w:rsidR="00885761">
        <w:t xml:space="preserve">. </w:t>
      </w:r>
      <w:r w:rsidR="00922ED6">
        <w:t>Thư mục chứa công cụ UPX</w:t>
      </w:r>
      <w:bookmarkEnd w:id="164"/>
      <w:bookmarkEnd w:id="165"/>
      <w:bookmarkEnd w:id="166"/>
    </w:p>
    <w:p w14:paraId="6108EF00" w14:textId="77777777" w:rsidR="00D61A35" w:rsidRDefault="00996EA3" w:rsidP="00D61A35">
      <w:pPr>
        <w:keepNext/>
        <w:jc w:val="center"/>
      </w:pPr>
      <w:r w:rsidRPr="00037683">
        <w:rPr>
          <w:rFonts w:ascii="UTM Neo Sans Intel" w:hAnsi="UTM Neo Sans Intel" w:cs="Arial"/>
          <w:b/>
          <w:bCs/>
          <w:noProof/>
          <w:szCs w:val="26"/>
        </w:rPr>
        <w:drawing>
          <wp:inline distT="0" distB="0" distL="0" distR="0" wp14:anchorId="71F58B28" wp14:editId="73E875B7">
            <wp:extent cx="4615157" cy="2687541"/>
            <wp:effectExtent l="0" t="0" r="0" b="0"/>
            <wp:docPr id="165266459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64599" name="Picture 38"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6991" cy="2688609"/>
                    </a:xfrm>
                    <a:prstGeom prst="rect">
                      <a:avLst/>
                    </a:prstGeom>
                    <a:noFill/>
                    <a:ln>
                      <a:noFill/>
                    </a:ln>
                  </pic:spPr>
                </pic:pic>
              </a:graphicData>
            </a:graphic>
          </wp:inline>
        </w:drawing>
      </w:r>
    </w:p>
    <w:p w14:paraId="3C559DF8" w14:textId="2AE9B6ED" w:rsidR="00996EA3" w:rsidRPr="00D61A35" w:rsidRDefault="00D61A35" w:rsidP="00D61A35">
      <w:pPr>
        <w:pStyle w:val="Caption"/>
        <w:rPr>
          <w:rFonts w:ascii="UTM Neo Sans Intel" w:hAnsi="UTM Neo Sans Intel" w:cs="Arial"/>
          <w:b/>
          <w:bCs/>
          <w:szCs w:val="26"/>
        </w:rPr>
      </w:pPr>
      <w:bookmarkStart w:id="167" w:name="_Toc187796302"/>
      <w:bookmarkStart w:id="168" w:name="_Toc187814788"/>
      <w:bookmarkStart w:id="169" w:name="_Toc187856659"/>
      <w:r>
        <w:t xml:space="preserve">Hình </w:t>
      </w:r>
      <w:fldSimple w:instr=" SEQ Hình \* ARABIC ">
        <w:r w:rsidR="0052290A">
          <w:rPr>
            <w:noProof/>
          </w:rPr>
          <w:t>46</w:t>
        </w:r>
      </w:fldSimple>
      <w:r w:rsidR="00922ED6">
        <w:t xml:space="preserve">. </w:t>
      </w:r>
      <w:r w:rsidR="00996EA3" w:rsidRPr="00037683">
        <w:t>Giao diện chính của UPX</w:t>
      </w:r>
      <w:bookmarkEnd w:id="167"/>
      <w:bookmarkEnd w:id="168"/>
      <w:bookmarkEnd w:id="169"/>
    </w:p>
    <w:p w14:paraId="3B99FE66" w14:textId="1363071A" w:rsidR="00996EA3" w:rsidRPr="00D728C1" w:rsidRDefault="00996EA3" w:rsidP="00922ED6">
      <w:pPr>
        <w:rPr>
          <w:b/>
          <w:bCs/>
        </w:rPr>
      </w:pPr>
      <w:r w:rsidRPr="00D728C1">
        <w:rPr>
          <w:b/>
          <w:bCs/>
        </w:rPr>
        <w:t>Cách sử dụng UPX</w:t>
      </w:r>
    </w:p>
    <w:p w14:paraId="1DC15796" w14:textId="773506D4" w:rsidR="00996EA3" w:rsidRPr="00037683" w:rsidRDefault="00996EA3" w:rsidP="00825E82">
      <w:pPr>
        <w:pStyle w:val="ListParagraph"/>
        <w:numPr>
          <w:ilvl w:val="0"/>
          <w:numId w:val="31"/>
        </w:numPr>
      </w:pPr>
      <w:r w:rsidRPr="00037683">
        <w:t>Dùng lệnh “upx -o &lt;output&gt; &lt;tên file muốn đóng gói&gt;” để đóng gói file</w:t>
      </w:r>
      <w:r w:rsidR="00922ED6">
        <w:t>.</w:t>
      </w:r>
    </w:p>
    <w:p w14:paraId="77AA6351" w14:textId="77777777" w:rsidR="00D61A35" w:rsidRDefault="00996EA3" w:rsidP="00D61A35">
      <w:pPr>
        <w:keepNext/>
        <w:jc w:val="center"/>
      </w:pPr>
      <w:r w:rsidRPr="00037683">
        <w:rPr>
          <w:rFonts w:ascii="UTM Neo Sans Intel" w:hAnsi="UTM Neo Sans Intel" w:cs="Arial"/>
          <w:noProof/>
          <w:szCs w:val="26"/>
        </w:rPr>
        <w:lastRenderedPageBreak/>
        <w:drawing>
          <wp:inline distT="0" distB="0" distL="0" distR="0" wp14:anchorId="37F8D4CF" wp14:editId="6008CF41">
            <wp:extent cx="4723074" cy="1293836"/>
            <wp:effectExtent l="0" t="0" r="1905" b="1905"/>
            <wp:docPr id="574341558"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41558" name="Picture 37" descr="A screen 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0750" cy="1298678"/>
                    </a:xfrm>
                    <a:prstGeom prst="rect">
                      <a:avLst/>
                    </a:prstGeom>
                    <a:noFill/>
                    <a:ln>
                      <a:noFill/>
                    </a:ln>
                  </pic:spPr>
                </pic:pic>
              </a:graphicData>
            </a:graphic>
          </wp:inline>
        </w:drawing>
      </w:r>
    </w:p>
    <w:p w14:paraId="37726CEF" w14:textId="478444A7" w:rsidR="00996EA3" w:rsidRPr="00D61A35" w:rsidRDefault="00D61A35" w:rsidP="00D61A35">
      <w:pPr>
        <w:pStyle w:val="Caption"/>
        <w:rPr>
          <w:rFonts w:ascii="UTM Neo Sans Intel" w:hAnsi="UTM Neo Sans Intel" w:cs="Arial"/>
          <w:szCs w:val="26"/>
        </w:rPr>
      </w:pPr>
      <w:bookmarkStart w:id="170" w:name="_Toc187796303"/>
      <w:bookmarkStart w:id="171" w:name="_Toc187814789"/>
      <w:bookmarkStart w:id="172" w:name="_Toc187856660"/>
      <w:r>
        <w:t xml:space="preserve">Hình </w:t>
      </w:r>
      <w:fldSimple w:instr=" SEQ Hình \* ARABIC ">
        <w:r w:rsidR="0052290A">
          <w:rPr>
            <w:noProof/>
          </w:rPr>
          <w:t>47</w:t>
        </w:r>
      </w:fldSimple>
      <w:r w:rsidR="00922ED6">
        <w:t xml:space="preserve">. </w:t>
      </w:r>
      <w:r w:rsidR="00996EA3" w:rsidRPr="00037683">
        <w:t>Dùng UPX để đóng gói</w:t>
      </w:r>
      <w:r w:rsidR="00922ED6">
        <w:t xml:space="preserve"> tệp tin</w:t>
      </w:r>
      <w:bookmarkEnd w:id="170"/>
      <w:bookmarkEnd w:id="171"/>
      <w:bookmarkEnd w:id="172"/>
    </w:p>
    <w:p w14:paraId="3BC9D13C" w14:textId="369B4D03" w:rsidR="00996EA3" w:rsidRPr="00037683" w:rsidRDefault="00996EA3" w:rsidP="00825E82">
      <w:pPr>
        <w:pStyle w:val="ListParagraph"/>
        <w:numPr>
          <w:ilvl w:val="0"/>
          <w:numId w:val="31"/>
        </w:numPr>
      </w:pPr>
      <w:r w:rsidRPr="00037683">
        <w:t xml:space="preserve">Kiểm tra kích thước </w:t>
      </w:r>
      <w:r w:rsidR="00922ED6">
        <w:t>tệp tin</w:t>
      </w:r>
      <w:r w:rsidRPr="00037683">
        <w:t xml:space="preserve"> đã bị đóng gói</w:t>
      </w:r>
    </w:p>
    <w:p w14:paraId="3CAC5AFA" w14:textId="77777777" w:rsidR="00D61A35" w:rsidRDefault="00996EA3" w:rsidP="00D61A35">
      <w:pPr>
        <w:keepNext/>
        <w:jc w:val="center"/>
      </w:pPr>
      <w:r w:rsidRPr="00037683">
        <w:rPr>
          <w:rFonts w:ascii="UTM Neo Sans Intel" w:hAnsi="UTM Neo Sans Intel" w:cs="Arial"/>
          <w:noProof/>
          <w:szCs w:val="26"/>
        </w:rPr>
        <w:drawing>
          <wp:inline distT="0" distB="0" distL="0" distR="0" wp14:anchorId="4D03EA72" wp14:editId="2A45FE98">
            <wp:extent cx="5943600" cy="527050"/>
            <wp:effectExtent l="0" t="0" r="0" b="6350"/>
            <wp:docPr id="1765506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27050"/>
                    </a:xfrm>
                    <a:prstGeom prst="rect">
                      <a:avLst/>
                    </a:prstGeom>
                    <a:noFill/>
                    <a:ln>
                      <a:noFill/>
                    </a:ln>
                  </pic:spPr>
                </pic:pic>
              </a:graphicData>
            </a:graphic>
          </wp:inline>
        </w:drawing>
      </w:r>
    </w:p>
    <w:p w14:paraId="0ED1DDA0" w14:textId="33E14014" w:rsidR="00996EA3" w:rsidRPr="00D61A35" w:rsidRDefault="00D61A35" w:rsidP="00D61A35">
      <w:pPr>
        <w:pStyle w:val="Caption"/>
        <w:rPr>
          <w:rFonts w:ascii="UTM Neo Sans Intel" w:hAnsi="UTM Neo Sans Intel" w:cs="Arial"/>
          <w:szCs w:val="26"/>
        </w:rPr>
      </w:pPr>
      <w:bookmarkStart w:id="173" w:name="_Toc187796304"/>
      <w:bookmarkStart w:id="174" w:name="_Toc187814790"/>
      <w:bookmarkStart w:id="175" w:name="_Toc187856661"/>
      <w:r>
        <w:t xml:space="preserve">Hình </w:t>
      </w:r>
      <w:fldSimple w:instr=" SEQ Hình \* ARABIC ">
        <w:r w:rsidR="0052290A">
          <w:rPr>
            <w:noProof/>
          </w:rPr>
          <w:t>48</w:t>
        </w:r>
      </w:fldSimple>
      <w:r w:rsidR="00922ED6">
        <w:t xml:space="preserve">. </w:t>
      </w:r>
      <w:r w:rsidR="00996EA3" w:rsidRPr="00037683">
        <w:t>Trước khi đóng gói</w:t>
      </w:r>
      <w:r w:rsidR="003A4E4D">
        <w:t xml:space="preserve"> bằng UPX</w:t>
      </w:r>
      <w:bookmarkEnd w:id="173"/>
      <w:bookmarkEnd w:id="174"/>
      <w:bookmarkEnd w:id="175"/>
    </w:p>
    <w:p w14:paraId="34A71AED" w14:textId="77777777" w:rsidR="00D61A35" w:rsidRDefault="00996EA3" w:rsidP="00D61A35">
      <w:pPr>
        <w:keepNext/>
        <w:jc w:val="center"/>
      </w:pPr>
      <w:r w:rsidRPr="00037683">
        <w:rPr>
          <w:rFonts w:ascii="UTM Neo Sans Intel" w:hAnsi="UTM Neo Sans Intel" w:cs="Arial"/>
          <w:noProof/>
          <w:szCs w:val="26"/>
        </w:rPr>
        <w:drawing>
          <wp:inline distT="0" distB="0" distL="0" distR="0" wp14:anchorId="5A44C544" wp14:editId="1B509673">
            <wp:extent cx="5943600" cy="463550"/>
            <wp:effectExtent l="0" t="0" r="0" b="0"/>
            <wp:docPr id="8936949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63550"/>
                    </a:xfrm>
                    <a:prstGeom prst="rect">
                      <a:avLst/>
                    </a:prstGeom>
                    <a:noFill/>
                    <a:ln>
                      <a:noFill/>
                    </a:ln>
                  </pic:spPr>
                </pic:pic>
              </a:graphicData>
            </a:graphic>
          </wp:inline>
        </w:drawing>
      </w:r>
    </w:p>
    <w:p w14:paraId="5E8769F4" w14:textId="37E26BCB" w:rsidR="00996EA3" w:rsidRPr="00D61A35" w:rsidRDefault="00D61A35" w:rsidP="00D61A35">
      <w:pPr>
        <w:pStyle w:val="Caption"/>
        <w:rPr>
          <w:rFonts w:ascii="UTM Neo Sans Intel" w:hAnsi="UTM Neo Sans Intel" w:cs="Arial"/>
          <w:szCs w:val="26"/>
        </w:rPr>
      </w:pPr>
      <w:bookmarkStart w:id="176" w:name="_Toc187796305"/>
      <w:bookmarkStart w:id="177" w:name="_Toc187814791"/>
      <w:bookmarkStart w:id="178" w:name="_Toc187856662"/>
      <w:r>
        <w:t xml:space="preserve">Hình </w:t>
      </w:r>
      <w:fldSimple w:instr=" SEQ Hình \* ARABIC ">
        <w:r w:rsidR="0052290A">
          <w:rPr>
            <w:noProof/>
          </w:rPr>
          <w:t>49</w:t>
        </w:r>
      </w:fldSimple>
      <w:r w:rsidR="00922ED6">
        <w:t xml:space="preserve">. </w:t>
      </w:r>
      <w:r w:rsidR="00996EA3" w:rsidRPr="00037683">
        <w:t>Sau khi đóng gói</w:t>
      </w:r>
      <w:r w:rsidR="003A4E4D">
        <w:t xml:space="preserve"> bằng UPX</w:t>
      </w:r>
      <w:bookmarkEnd w:id="176"/>
      <w:bookmarkEnd w:id="177"/>
      <w:bookmarkEnd w:id="178"/>
    </w:p>
    <w:p w14:paraId="0A3EEDEE" w14:textId="77124638" w:rsidR="003A4E4D" w:rsidRPr="003A4E4D" w:rsidRDefault="003A4E4D" w:rsidP="003A4E4D">
      <w:r>
        <w:t xml:space="preserve">Có thể thấy, tệp tin trước khi đóng gói có kích thước là </w:t>
      </w:r>
      <w:r w:rsidR="004B52C7">
        <w:t>73kb và sau khi đóng gói chỉ còn 47kb, kích thước được giảm đi một cách đáng kể.</w:t>
      </w:r>
    </w:p>
    <w:p w14:paraId="0BF89926" w14:textId="6A76DE03" w:rsidR="00996EA3" w:rsidRPr="00037683" w:rsidRDefault="00996EA3" w:rsidP="00825E82">
      <w:pPr>
        <w:pStyle w:val="ListParagraph"/>
        <w:numPr>
          <w:ilvl w:val="0"/>
          <w:numId w:val="31"/>
        </w:numPr>
      </w:pPr>
      <w:r w:rsidRPr="00037683">
        <w:t xml:space="preserve">Cách </w:t>
      </w:r>
      <w:r w:rsidR="00922ED6">
        <w:t>giải nén tệp tin được đóng gói</w:t>
      </w:r>
      <w:r w:rsidRPr="00037683">
        <w:t xml:space="preserve"> bằng UPX: sử dụng lệnh “upx -d &lt;tên file muốn unpack&gt;”</w:t>
      </w:r>
    </w:p>
    <w:p w14:paraId="77659D60" w14:textId="77777777" w:rsidR="00D61A35" w:rsidRDefault="00996EA3" w:rsidP="00D61A35">
      <w:pPr>
        <w:keepNext/>
        <w:jc w:val="center"/>
      </w:pPr>
      <w:r w:rsidRPr="00037683">
        <w:rPr>
          <w:rFonts w:ascii="UTM Neo Sans Intel" w:hAnsi="UTM Neo Sans Intel" w:cs="Arial"/>
          <w:noProof/>
          <w:szCs w:val="26"/>
        </w:rPr>
        <w:drawing>
          <wp:inline distT="0" distB="0" distL="0" distR="0" wp14:anchorId="7DA87DF5" wp14:editId="43F52B72">
            <wp:extent cx="5943600" cy="1612900"/>
            <wp:effectExtent l="0" t="0" r="0" b="6350"/>
            <wp:docPr id="370464441"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4441" name="Picture 34" descr="A screen 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432B5F58" w14:textId="2C0C8673" w:rsidR="00996EA3" w:rsidRPr="00D61A35" w:rsidRDefault="00D61A35" w:rsidP="00D61A35">
      <w:pPr>
        <w:pStyle w:val="Caption"/>
        <w:rPr>
          <w:rFonts w:ascii="UTM Neo Sans Intel" w:hAnsi="UTM Neo Sans Intel" w:cs="Arial"/>
          <w:szCs w:val="26"/>
        </w:rPr>
      </w:pPr>
      <w:bookmarkStart w:id="179" w:name="_Toc187796306"/>
      <w:bookmarkStart w:id="180" w:name="_Toc187814792"/>
      <w:bookmarkStart w:id="181" w:name="_Toc187856663"/>
      <w:r>
        <w:t xml:space="preserve">Hình </w:t>
      </w:r>
      <w:fldSimple w:instr=" SEQ Hình \* ARABIC ">
        <w:r w:rsidR="0052290A">
          <w:rPr>
            <w:noProof/>
          </w:rPr>
          <w:t>50</w:t>
        </w:r>
      </w:fldSimple>
      <w:r w:rsidR="00922ED6">
        <w:t>. Giải nén tệp tin bị đóng gói</w:t>
      </w:r>
      <w:bookmarkEnd w:id="179"/>
      <w:bookmarkEnd w:id="180"/>
      <w:bookmarkEnd w:id="181"/>
    </w:p>
    <w:p w14:paraId="6574FC0B" w14:textId="1C01FD67" w:rsidR="00D728C1" w:rsidRPr="00D728C1" w:rsidRDefault="00D728C1" w:rsidP="00D728C1">
      <w:pPr>
        <w:rPr>
          <w:b/>
          <w:bCs/>
        </w:rPr>
      </w:pPr>
      <w:r w:rsidRPr="00D728C1">
        <w:rPr>
          <w:b/>
          <w:bCs/>
        </w:rPr>
        <w:t>Đặc trưng của file</w:t>
      </w:r>
    </w:p>
    <w:p w14:paraId="623EAAC7" w14:textId="43F6D1FD" w:rsidR="00D728C1" w:rsidRDefault="00D728C1" w:rsidP="00D728C1">
      <w:r>
        <w:t>Có thể sử</w:t>
      </w:r>
      <w:r w:rsidR="00C577BE">
        <w:t xml:space="preserve"> dụng</w:t>
      </w:r>
      <w:r>
        <w:t xml:space="preserve"> các cách dưới đây để nhận biết một tệp tin bị đóng gói bởi công cụ UPX:</w:t>
      </w:r>
    </w:p>
    <w:p w14:paraId="53F62F80" w14:textId="3F34A8DB" w:rsidR="00D728C1" w:rsidRDefault="00D728C1" w:rsidP="00825E82">
      <w:pPr>
        <w:pStyle w:val="ListParagraph"/>
        <w:numPr>
          <w:ilvl w:val="0"/>
          <w:numId w:val="31"/>
        </w:numPr>
      </w:pPr>
      <w:r>
        <w:lastRenderedPageBreak/>
        <w:t>S</w:t>
      </w:r>
      <w:r w:rsidRPr="00934543">
        <w:t>ử dụng các công cụ phân tích file như PEview hoặc CFF Explorer để xem thông tin định dạng của file PE. Trong phần "Sections" hoặc "Headers", có thể tìm kiếm các dấu hiệu của UPX, chẳng hạn như một section có tên "UPX" như "UPX</w:t>
      </w:r>
      <w:r>
        <w:t>0</w:t>
      </w:r>
      <w:r w:rsidRPr="00934543">
        <w:t>"</w:t>
      </w:r>
      <w:r>
        <w:t>, “UPX1</w:t>
      </w:r>
      <w:r w:rsidRPr="00934543">
        <w:t xml:space="preserve"> hoặc "UPX</w:t>
      </w:r>
      <w:r>
        <w:t>2</w:t>
      </w:r>
      <w:r w:rsidRPr="00934543">
        <w:t>"</w:t>
      </w:r>
      <w:r>
        <w:t xml:space="preserve"> </w:t>
      </w:r>
      <w:r w:rsidRPr="00934543">
        <w:t>hoặc các thuộc tính khác thường xuất hiện trong file được nén bởi UPX.</w:t>
      </w:r>
    </w:p>
    <w:p w14:paraId="65768C00" w14:textId="268924DB" w:rsidR="0053329A" w:rsidRDefault="00D728C1" w:rsidP="00825E82">
      <w:pPr>
        <w:pStyle w:val="ListParagraph"/>
        <w:numPr>
          <w:ilvl w:val="0"/>
          <w:numId w:val="31"/>
        </w:numPr>
      </w:pPr>
      <w:r w:rsidRPr="00231E29">
        <w:t>Mở tệp trong PEView và vào text section và kiểm tra kích thước của r</w:t>
      </w:r>
      <w:r>
        <w:t>a</w:t>
      </w:r>
      <w:r w:rsidRPr="00231E29">
        <w:t xml:space="preserve">w data </w:t>
      </w:r>
      <w:r>
        <w:t>và</w:t>
      </w:r>
      <w:r w:rsidRPr="00231E29">
        <w:t xml:space="preserve"> virtual size. Nếu chênh lệch giữa hai giá trị rất lớn thì coi như tệp đã </w:t>
      </w:r>
      <w:r>
        <w:t>bị</w:t>
      </w:r>
      <w:r w:rsidRPr="00231E29">
        <w:t xml:space="preserve"> đóng gói. Đôi khi tất cả nội dung của text sections đều bằng không.</w:t>
      </w:r>
      <w:r>
        <w:t xml:space="preserve"> </w:t>
      </w:r>
    </w:p>
    <w:p w14:paraId="76987CF5" w14:textId="2CDDF20B" w:rsidR="00F74BEE" w:rsidRDefault="00F74BEE" w:rsidP="00F74BEE">
      <w:pPr>
        <w:pStyle w:val="Heading3"/>
      </w:pPr>
      <w:bookmarkStart w:id="182" w:name="_Toc187817066"/>
      <w:r>
        <w:t>FSG</w:t>
      </w:r>
      <w:bookmarkEnd w:id="182"/>
    </w:p>
    <w:p w14:paraId="7553C731" w14:textId="33351990" w:rsidR="00D51B52" w:rsidRPr="00D51B52" w:rsidRDefault="00D51B52" w:rsidP="00AF55B7">
      <w:r>
        <w:t>Download tại:</w:t>
      </w:r>
      <w:r w:rsidR="00AF55B7">
        <w:t xml:space="preserve"> </w:t>
      </w:r>
      <w:hyperlink r:id="rId67" w:history="1">
        <w:r w:rsidR="00924358" w:rsidRPr="00924358">
          <w:rPr>
            <w:rStyle w:val="Hyperlink"/>
          </w:rPr>
          <w:t>FSG - Packers - Mente Binária</w:t>
        </w:r>
      </w:hyperlink>
    </w:p>
    <w:p w14:paraId="3268CDD4" w14:textId="75DB848C" w:rsidR="0099769D" w:rsidRDefault="00444F1C" w:rsidP="0099769D">
      <w:r>
        <w:t>Tệp tin</w:t>
      </w:r>
      <w:r w:rsidR="0099769D">
        <w:t xml:space="preserve"> tải về</w:t>
      </w:r>
      <w:r>
        <w:t xml:space="preserve"> từ trang web </w:t>
      </w:r>
      <w:r w:rsidR="00E8042B">
        <w:t>sẽ</w:t>
      </w:r>
      <w:r w:rsidR="0099769D">
        <w:t xml:space="preserve"> là 1 </w:t>
      </w:r>
      <w:r w:rsidR="00E8042B">
        <w:t>tệp tin được đóng gói có định dạng “</w:t>
      </w:r>
      <w:r w:rsidR="0099769D">
        <w:t>.zip</w:t>
      </w:r>
      <w:r w:rsidR="00E8042B">
        <w:t>”</w:t>
      </w:r>
      <w:r w:rsidR="0099769D">
        <w:t>. Unzip file</w:t>
      </w:r>
      <w:r w:rsidR="005122F9">
        <w:t xml:space="preserve"> </w:t>
      </w:r>
      <w:r w:rsidR="0099769D">
        <w:t>vừa tải</w:t>
      </w:r>
      <w:r w:rsidR="00A028FC">
        <w:t xml:space="preserve"> về</w:t>
      </w:r>
      <w:r w:rsidR="0099769D">
        <w:t xml:space="preserve"> ta</w:t>
      </w:r>
      <w:r w:rsidR="00A028FC">
        <w:t xml:space="preserve"> sẽ</w:t>
      </w:r>
      <w:r w:rsidR="0099769D">
        <w:t xml:space="preserve"> có </w:t>
      </w:r>
      <w:r w:rsidR="00A028FC">
        <w:t xml:space="preserve">được </w:t>
      </w:r>
      <w:r w:rsidR="0099769D">
        <w:t>thư mục</w:t>
      </w:r>
      <w:r w:rsidR="005122F9">
        <w:t xml:space="preserve"> chứa các phiên bản khác nhau của công cụ FSG.</w:t>
      </w:r>
    </w:p>
    <w:p w14:paraId="5C7D4648" w14:textId="77777777" w:rsidR="001129D3" w:rsidRDefault="00BA2590" w:rsidP="001129D3">
      <w:pPr>
        <w:keepNext/>
        <w:ind w:firstLine="0"/>
        <w:jc w:val="center"/>
      </w:pPr>
      <w:r w:rsidRPr="00BA2590">
        <w:rPr>
          <w:noProof/>
        </w:rPr>
        <w:drawing>
          <wp:inline distT="0" distB="0" distL="0" distR="0" wp14:anchorId="196B3578" wp14:editId="0E0A93CF">
            <wp:extent cx="5276850" cy="885392"/>
            <wp:effectExtent l="0" t="0" r="0" b="0"/>
            <wp:docPr id="1200169844" name="Picture 1" descr="Ảnh có chứa ảnh chụp màn hình, thiết kế&#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69844" name="Picture 1" descr="Ảnh có chứa ảnh chụp màn hình, thiết kế&#10;&#10;Description automatically generated"/>
                    <pic:cNvPicPr/>
                  </pic:nvPicPr>
                  <pic:blipFill>
                    <a:blip r:embed="rId68"/>
                    <a:stretch>
                      <a:fillRect/>
                    </a:stretch>
                  </pic:blipFill>
                  <pic:spPr>
                    <a:xfrm>
                      <a:off x="0" y="0"/>
                      <a:ext cx="5299574" cy="889205"/>
                    </a:xfrm>
                    <a:prstGeom prst="rect">
                      <a:avLst/>
                    </a:prstGeom>
                  </pic:spPr>
                </pic:pic>
              </a:graphicData>
            </a:graphic>
          </wp:inline>
        </w:drawing>
      </w:r>
    </w:p>
    <w:p w14:paraId="512635B1" w14:textId="3ABDBDF2" w:rsidR="00AE7A91" w:rsidRPr="001129D3" w:rsidRDefault="001129D3" w:rsidP="001129D3">
      <w:pPr>
        <w:pStyle w:val="Caption"/>
      </w:pPr>
      <w:bookmarkStart w:id="183" w:name="_Toc187796307"/>
      <w:bookmarkStart w:id="184" w:name="_Toc187814793"/>
      <w:bookmarkStart w:id="185" w:name="_Toc187856664"/>
      <w:r>
        <w:t xml:space="preserve">Hình </w:t>
      </w:r>
      <w:fldSimple w:instr=" SEQ Hình \* ARABIC ">
        <w:r w:rsidR="0052290A">
          <w:rPr>
            <w:noProof/>
          </w:rPr>
          <w:t>51</w:t>
        </w:r>
      </w:fldSimple>
      <w:r w:rsidR="00AE7A91">
        <w:t xml:space="preserve">. Thư mục </w:t>
      </w:r>
      <w:r w:rsidR="00444F1C">
        <w:t>chứa file cài đặt FSG</w:t>
      </w:r>
      <w:bookmarkEnd w:id="183"/>
      <w:bookmarkEnd w:id="184"/>
      <w:bookmarkEnd w:id="185"/>
    </w:p>
    <w:p w14:paraId="07C92FA1" w14:textId="3ED72F5F" w:rsidR="00BA2590" w:rsidRDefault="00DA1C2F" w:rsidP="00BA2590">
      <w:pPr>
        <w:ind w:firstLine="630"/>
      </w:pPr>
      <w:r>
        <w:t>Thư mục này chưa tổng cộng 5 phiên bản của công cụ FSG, trong đó có cả một phiên bản FSG dành cho mã hóa “</w:t>
      </w:r>
      <w:r w:rsidR="002F25CA">
        <w:t>FSG Crypter</w:t>
      </w:r>
      <w:r>
        <w:t>”</w:t>
      </w:r>
      <w:r w:rsidR="000C4C45">
        <w:t xml:space="preserve">. Trong </w:t>
      </w:r>
      <w:r w:rsidR="00D56E29">
        <w:t>mỗi</w:t>
      </w:r>
      <w:r w:rsidR="000C4C45">
        <w:t xml:space="preserve"> thư mục này sẽ chứa </w:t>
      </w:r>
      <w:r w:rsidR="00B811E2">
        <w:t xml:space="preserve">các </w:t>
      </w:r>
      <w:r w:rsidR="002F25CA">
        <w:t>tệp tin</w:t>
      </w:r>
      <w:r w:rsidR="000C4C45">
        <w:t xml:space="preserve"> thực thi </w:t>
      </w:r>
      <w:r w:rsidR="00B811E2">
        <w:t>tương ứng với từng phiên bản</w:t>
      </w:r>
      <w:r w:rsidR="00D56E29">
        <w:t>.</w:t>
      </w:r>
    </w:p>
    <w:p w14:paraId="1A26CA56" w14:textId="77777777" w:rsidR="001129D3" w:rsidRDefault="007209C8" w:rsidP="001129D3">
      <w:pPr>
        <w:keepNext/>
        <w:ind w:firstLine="0"/>
        <w:jc w:val="center"/>
      </w:pPr>
      <w:r w:rsidRPr="00353C49">
        <w:rPr>
          <w:i/>
          <w:iCs/>
          <w:noProof/>
        </w:rPr>
        <w:drawing>
          <wp:inline distT="0" distB="0" distL="0" distR="0" wp14:anchorId="670FC879" wp14:editId="798925B3">
            <wp:extent cx="4442460" cy="1628775"/>
            <wp:effectExtent l="0" t="0" r="0" b="9525"/>
            <wp:docPr id="178511338" name="Picture 1" descr="Ảnh có chứa thiết kế, ảnh chụp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1338" name="Picture 1" descr="Ảnh có chứa thiết kế, ảnh chụp màn hình&#10;&#10;Description automatically generated"/>
                    <pic:cNvPicPr/>
                  </pic:nvPicPr>
                  <pic:blipFill rotWithShape="1">
                    <a:blip r:embed="rId69"/>
                    <a:srcRect r="19168"/>
                    <a:stretch/>
                  </pic:blipFill>
                  <pic:spPr bwMode="auto">
                    <a:xfrm>
                      <a:off x="0" y="0"/>
                      <a:ext cx="4443079" cy="1629002"/>
                    </a:xfrm>
                    <a:prstGeom prst="rect">
                      <a:avLst/>
                    </a:prstGeom>
                    <a:ln>
                      <a:noFill/>
                    </a:ln>
                    <a:extLst>
                      <a:ext uri="{53640926-AAD7-44D8-BBD7-CCE9431645EC}">
                        <a14:shadowObscured xmlns:a14="http://schemas.microsoft.com/office/drawing/2010/main"/>
                      </a:ext>
                    </a:extLst>
                  </pic:spPr>
                </pic:pic>
              </a:graphicData>
            </a:graphic>
          </wp:inline>
        </w:drawing>
      </w:r>
    </w:p>
    <w:p w14:paraId="4DE5C799" w14:textId="3C1B0EAD" w:rsidR="00DF62EC" w:rsidRPr="001129D3" w:rsidRDefault="001129D3" w:rsidP="001129D3">
      <w:pPr>
        <w:pStyle w:val="Caption"/>
      </w:pPr>
      <w:bookmarkStart w:id="186" w:name="_Toc187796308"/>
      <w:bookmarkStart w:id="187" w:name="_Toc187814794"/>
      <w:bookmarkStart w:id="188" w:name="_Toc187856665"/>
      <w:r>
        <w:t xml:space="preserve">Hình </w:t>
      </w:r>
      <w:fldSimple w:instr=" SEQ Hình \* ARABIC ">
        <w:r w:rsidR="0052290A">
          <w:rPr>
            <w:noProof/>
          </w:rPr>
          <w:t>52</w:t>
        </w:r>
      </w:fldSimple>
      <w:r w:rsidR="00DF62EC">
        <w:t>. Thư mục chứa các tệp tin thực thi FSG cho từng phiên bản</w:t>
      </w:r>
      <w:bookmarkEnd w:id="186"/>
      <w:bookmarkEnd w:id="187"/>
      <w:bookmarkEnd w:id="188"/>
    </w:p>
    <w:p w14:paraId="330E7D32" w14:textId="77777777" w:rsidR="00DF62EC" w:rsidRDefault="00DF62EC" w:rsidP="00353C49">
      <w:pPr>
        <w:ind w:firstLine="0"/>
        <w:jc w:val="center"/>
      </w:pPr>
    </w:p>
    <w:p w14:paraId="136418B2" w14:textId="32369600" w:rsidR="001B3F39" w:rsidRDefault="00DF62EC" w:rsidP="00C8711A">
      <w:r>
        <w:t xml:space="preserve">Vì </w:t>
      </w:r>
      <w:r w:rsidR="00110BAC">
        <w:t>FSG có định dạng thực thi là “.exe” tức là tệp tin thực thi dành cho hệ điều hành Windows</w:t>
      </w:r>
      <w:r w:rsidR="00017620">
        <w:t xml:space="preserve"> nên đ</w:t>
      </w:r>
      <w:r w:rsidR="00B55C87">
        <w:t xml:space="preserve">ể thực thi file </w:t>
      </w:r>
      <w:r w:rsidR="00017620">
        <w:t>“</w:t>
      </w:r>
      <w:r w:rsidR="00B55C87">
        <w:t>fsg.exe</w:t>
      </w:r>
      <w:r w:rsidR="00017620">
        <w:t>”</w:t>
      </w:r>
      <w:r w:rsidR="00B55C87">
        <w:t xml:space="preserve">, </w:t>
      </w:r>
      <w:r w:rsidR="00017620">
        <w:t>chúng ta cần</w:t>
      </w:r>
      <w:r w:rsidR="00B55C87">
        <w:t xml:space="preserve"> sử dụng công cụ wine</w:t>
      </w:r>
      <w:r w:rsidR="0040747D">
        <w:t xml:space="preserve"> </w:t>
      </w:r>
      <w:r w:rsidR="001B3F39">
        <w:t xml:space="preserve">với dòng lệnh: “wine </w:t>
      </w:r>
      <w:r w:rsidR="00165CEC">
        <w:t>FSG</w:t>
      </w:r>
      <w:r w:rsidR="001B3F39">
        <w:t>.exe”</w:t>
      </w:r>
      <w:r w:rsidR="00017620">
        <w:t>.</w:t>
      </w:r>
    </w:p>
    <w:p w14:paraId="410BB26A" w14:textId="77777777" w:rsidR="001129D3" w:rsidRDefault="00165CEC" w:rsidP="001129D3">
      <w:pPr>
        <w:keepNext/>
        <w:ind w:firstLine="0"/>
        <w:jc w:val="center"/>
      </w:pPr>
      <w:r w:rsidRPr="00165CEC">
        <w:rPr>
          <w:noProof/>
        </w:rPr>
        <w:drawing>
          <wp:inline distT="0" distB="0" distL="0" distR="0" wp14:anchorId="46D4DEE7" wp14:editId="7985F39C">
            <wp:extent cx="3765211" cy="432696"/>
            <wp:effectExtent l="0" t="0" r="6985" b="5715"/>
            <wp:docPr id="1921661104" name="Picture 1" descr="Ảnh có chứa văn bản, Phông chữ, ảnh chụp màn hình, Đồ họ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61104" name="Picture 1" descr="Ảnh có chứa văn bản, Phông chữ, ảnh chụp màn hình, Đồ họa&#10;&#10;Description automatically generated"/>
                    <pic:cNvPicPr/>
                  </pic:nvPicPr>
                  <pic:blipFill>
                    <a:blip r:embed="rId70"/>
                    <a:stretch>
                      <a:fillRect/>
                    </a:stretch>
                  </pic:blipFill>
                  <pic:spPr>
                    <a:xfrm>
                      <a:off x="0" y="0"/>
                      <a:ext cx="3892725" cy="447350"/>
                    </a:xfrm>
                    <a:prstGeom prst="rect">
                      <a:avLst/>
                    </a:prstGeom>
                  </pic:spPr>
                </pic:pic>
              </a:graphicData>
            </a:graphic>
          </wp:inline>
        </w:drawing>
      </w:r>
    </w:p>
    <w:p w14:paraId="17DA417A" w14:textId="46084779" w:rsidR="00017620" w:rsidRPr="001129D3" w:rsidRDefault="001129D3" w:rsidP="001129D3">
      <w:pPr>
        <w:pStyle w:val="Caption"/>
      </w:pPr>
      <w:bookmarkStart w:id="189" w:name="_Toc187796309"/>
      <w:bookmarkStart w:id="190" w:name="_Toc187814795"/>
      <w:bookmarkStart w:id="191" w:name="_Toc187856666"/>
      <w:r>
        <w:t xml:space="preserve">Hình </w:t>
      </w:r>
      <w:fldSimple w:instr=" SEQ Hình \* ARABIC ">
        <w:r w:rsidR="0052290A">
          <w:rPr>
            <w:noProof/>
          </w:rPr>
          <w:t>53</w:t>
        </w:r>
      </w:fldSimple>
      <w:r w:rsidR="00017620">
        <w:t>. Thực thi công cụ FSG</w:t>
      </w:r>
      <w:bookmarkEnd w:id="189"/>
      <w:bookmarkEnd w:id="190"/>
      <w:bookmarkEnd w:id="191"/>
    </w:p>
    <w:p w14:paraId="585F09B5" w14:textId="7D9B750E" w:rsidR="001B3F39" w:rsidRDefault="008A2B50" w:rsidP="0070218E">
      <w:pPr>
        <w:ind w:firstLine="630"/>
      </w:pPr>
      <w:r>
        <w:t>D</w:t>
      </w:r>
      <w:r w:rsidR="00660A19">
        <w:t xml:space="preserve">o FSG là một công cụ sử dụng giao diện đồ họa </w:t>
      </w:r>
      <w:r>
        <w:t xml:space="preserve">nên bây giờ </w:t>
      </w:r>
      <w:r w:rsidR="0070218E">
        <w:t>hộp th</w:t>
      </w:r>
      <w:r w:rsidR="000C4C20">
        <w:t xml:space="preserve">oại của </w:t>
      </w:r>
      <w:r w:rsidR="00017620">
        <w:t>công cụ FSG</w:t>
      </w:r>
      <w:r w:rsidR="000C4C20">
        <w:t xml:space="preserve"> sẽ được hiển thị. </w:t>
      </w:r>
      <w:r>
        <w:t>Để sử dụng FSG trong việc đóng gói tệp tin cũng rất đơn giản, chúng t</w:t>
      </w:r>
      <w:r w:rsidR="000C4C20">
        <w:t>a</w:t>
      </w:r>
      <w:r>
        <w:t xml:space="preserve"> chỉ</w:t>
      </w:r>
      <w:r w:rsidR="000C4C20">
        <w:t xml:space="preserve"> </w:t>
      </w:r>
      <w:r>
        <w:t xml:space="preserve">cần </w:t>
      </w:r>
      <w:r w:rsidR="000C4C20">
        <w:t xml:space="preserve">chọn </w:t>
      </w:r>
      <w:r>
        <w:t>tệp tin</w:t>
      </w:r>
      <w:r w:rsidR="000C4C20">
        <w:t xml:space="preserve"> cần </w:t>
      </w:r>
      <w:r>
        <w:t>cần đóng gói</w:t>
      </w:r>
      <w:r w:rsidR="000C4C20">
        <w:t xml:space="preserve"> rồi nhấn open</w:t>
      </w:r>
      <w:r w:rsidR="00516124">
        <w:t>.</w:t>
      </w:r>
    </w:p>
    <w:p w14:paraId="6BD7D550" w14:textId="77777777" w:rsidR="001129D3" w:rsidRDefault="00EF2348" w:rsidP="001129D3">
      <w:pPr>
        <w:keepNext/>
        <w:ind w:firstLine="0"/>
        <w:jc w:val="center"/>
      </w:pPr>
      <w:r w:rsidRPr="00EF2348">
        <w:rPr>
          <w:noProof/>
        </w:rPr>
        <w:drawing>
          <wp:inline distT="0" distB="0" distL="0" distR="0" wp14:anchorId="06846F38" wp14:editId="36D3638A">
            <wp:extent cx="3469550" cy="2324100"/>
            <wp:effectExtent l="0" t="0" r="0" b="0"/>
            <wp:docPr id="547273401" name="Picture 1" descr="Ảnh có chứa văn bản, đồ điện tử, ảnh chụp màn hình,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73401" name="Picture 1" descr="Ảnh có chứa văn bản, đồ điện tử, ảnh chụp màn hình, màn hình&#10;&#10;Description automatically generated"/>
                    <pic:cNvPicPr/>
                  </pic:nvPicPr>
                  <pic:blipFill>
                    <a:blip r:embed="rId71"/>
                    <a:stretch>
                      <a:fillRect/>
                    </a:stretch>
                  </pic:blipFill>
                  <pic:spPr>
                    <a:xfrm>
                      <a:off x="0" y="0"/>
                      <a:ext cx="3476192" cy="2328549"/>
                    </a:xfrm>
                    <a:prstGeom prst="rect">
                      <a:avLst/>
                    </a:prstGeom>
                  </pic:spPr>
                </pic:pic>
              </a:graphicData>
            </a:graphic>
          </wp:inline>
        </w:drawing>
      </w:r>
    </w:p>
    <w:p w14:paraId="31EA7408" w14:textId="2D189E24" w:rsidR="00516124" w:rsidRPr="001129D3" w:rsidRDefault="001129D3" w:rsidP="001129D3">
      <w:pPr>
        <w:pStyle w:val="Caption"/>
      </w:pPr>
      <w:bookmarkStart w:id="192" w:name="_Toc187796310"/>
      <w:bookmarkStart w:id="193" w:name="_Toc187814796"/>
      <w:bookmarkStart w:id="194" w:name="_Toc187856667"/>
      <w:r>
        <w:t xml:space="preserve">Hình </w:t>
      </w:r>
      <w:fldSimple w:instr=" SEQ Hình \* ARABIC ">
        <w:r w:rsidR="0052290A">
          <w:rPr>
            <w:noProof/>
          </w:rPr>
          <w:t>54</w:t>
        </w:r>
      </w:fldSimple>
      <w:r w:rsidR="00516124">
        <w:t>. Chọn tệp tin để đóng gói trong FSG</w:t>
      </w:r>
      <w:bookmarkEnd w:id="192"/>
      <w:bookmarkEnd w:id="193"/>
      <w:bookmarkEnd w:id="194"/>
    </w:p>
    <w:p w14:paraId="0C85C621" w14:textId="50D0B524" w:rsidR="00EF2348" w:rsidRDefault="00520D7E" w:rsidP="000C4C20">
      <w:pPr>
        <w:ind w:firstLine="0"/>
      </w:pPr>
      <w:r>
        <w:tab/>
        <w:t xml:space="preserve">Kết quả sau khi </w:t>
      </w:r>
      <w:r w:rsidR="00516124">
        <w:t>đóng gói tệp tin</w:t>
      </w:r>
      <w:r w:rsidR="00D9694F">
        <w:t xml:space="preserve"> được thể hiện một cách tr</w:t>
      </w:r>
      <w:r w:rsidR="00B61049">
        <w:t>ực quan</w:t>
      </w:r>
      <w:r w:rsidR="00F51065">
        <w:t>. Hãy nhìn vào Hình 5</w:t>
      </w:r>
      <w:r w:rsidR="00B61049">
        <w:t>5</w:t>
      </w:r>
      <w:r w:rsidR="00F51065">
        <w:t>, có thể dễ dàng thấy sự thay đổi trong kích thước của tệp tin được chọn</w:t>
      </w:r>
      <w:r w:rsidR="00D9694F">
        <w:t>.</w:t>
      </w:r>
    </w:p>
    <w:p w14:paraId="25EEF454" w14:textId="77777777" w:rsidR="001129D3" w:rsidRDefault="00F94D50" w:rsidP="001129D3">
      <w:pPr>
        <w:keepNext/>
        <w:ind w:firstLine="0"/>
        <w:jc w:val="center"/>
      </w:pPr>
      <w:r w:rsidRPr="00F94D50">
        <w:rPr>
          <w:noProof/>
        </w:rPr>
        <w:drawing>
          <wp:inline distT="0" distB="0" distL="0" distR="0" wp14:anchorId="06346202" wp14:editId="004A6408">
            <wp:extent cx="2211705" cy="1138918"/>
            <wp:effectExtent l="0" t="0" r="0" b="4445"/>
            <wp:docPr id="448497799" name="Picture 1" descr="Ảnh có chứa văn bản, ảnh chụp màn hình, Phông chữ, số&#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97799" name="Picture 1" descr="Ảnh có chứa văn bản, ảnh chụp màn hình, Phông chữ, số&#10;&#10;Description automatically generated"/>
                    <pic:cNvPicPr/>
                  </pic:nvPicPr>
                  <pic:blipFill>
                    <a:blip r:embed="rId72"/>
                    <a:stretch>
                      <a:fillRect/>
                    </a:stretch>
                  </pic:blipFill>
                  <pic:spPr>
                    <a:xfrm>
                      <a:off x="0" y="0"/>
                      <a:ext cx="2218673" cy="1142506"/>
                    </a:xfrm>
                    <a:prstGeom prst="rect">
                      <a:avLst/>
                    </a:prstGeom>
                  </pic:spPr>
                </pic:pic>
              </a:graphicData>
            </a:graphic>
          </wp:inline>
        </w:drawing>
      </w:r>
    </w:p>
    <w:p w14:paraId="32B987B5" w14:textId="3BE2F7EA" w:rsidR="00B61049" w:rsidRPr="001129D3" w:rsidRDefault="001129D3" w:rsidP="001129D3">
      <w:pPr>
        <w:pStyle w:val="Caption"/>
      </w:pPr>
      <w:bookmarkStart w:id="195" w:name="_Toc187796311"/>
      <w:bookmarkStart w:id="196" w:name="_Toc187814797"/>
      <w:bookmarkStart w:id="197" w:name="_Toc187856668"/>
      <w:r>
        <w:t xml:space="preserve">Hình </w:t>
      </w:r>
      <w:fldSimple w:instr=" SEQ Hình \* ARABIC ">
        <w:r w:rsidR="0052290A">
          <w:rPr>
            <w:noProof/>
          </w:rPr>
          <w:t>55</w:t>
        </w:r>
      </w:fldSimple>
      <w:r w:rsidR="00B61049">
        <w:t>. Tệp tin được đóng gói bởi FSG</w:t>
      </w:r>
      <w:bookmarkEnd w:id="195"/>
      <w:bookmarkEnd w:id="196"/>
      <w:bookmarkEnd w:id="197"/>
    </w:p>
    <w:p w14:paraId="0A12B9F7" w14:textId="60D09908" w:rsidR="00C577BE" w:rsidRPr="0066061C" w:rsidRDefault="00C577BE" w:rsidP="0066061C">
      <w:pPr>
        <w:rPr>
          <w:b/>
          <w:bCs/>
        </w:rPr>
      </w:pPr>
      <w:r w:rsidRPr="0066061C">
        <w:rPr>
          <w:b/>
          <w:bCs/>
        </w:rPr>
        <w:lastRenderedPageBreak/>
        <w:t>Đặc trưng của file</w:t>
      </w:r>
    </w:p>
    <w:p w14:paraId="0B74E9F6" w14:textId="77777777" w:rsidR="00C577BE" w:rsidRPr="00C577BE" w:rsidRDefault="00C577BE" w:rsidP="00825E82">
      <w:pPr>
        <w:pStyle w:val="ListParagraph"/>
        <w:numPr>
          <w:ilvl w:val="0"/>
          <w:numId w:val="39"/>
        </w:numPr>
      </w:pPr>
      <w:r w:rsidRPr="00C577BE">
        <w:t>Các tệp tin đã được mã hóa bằng FSG thường sẽ có một "signature" đặc biệt trong nội dung, ví dụ như chuỗi byte "FSG" hoặc một cấu trúc metadata riêng. Điều này có thể được dùng để nhận biết công cụ đã được sử dụng.</w:t>
      </w:r>
    </w:p>
    <w:p w14:paraId="63EDBEB1" w14:textId="183439B2" w:rsidR="00B61049" w:rsidRDefault="00C577BE" w:rsidP="00825E82">
      <w:pPr>
        <w:pStyle w:val="ListParagraph"/>
        <w:numPr>
          <w:ilvl w:val="0"/>
          <w:numId w:val="39"/>
        </w:numPr>
      </w:pPr>
      <w:r w:rsidRPr="00C577BE">
        <w:t>Tuy nhiên, một số phiên bản FSG mới hơn có thể sẽ không có signature rõ ràng này, vì chúng sử dụng kỹ thuật mã hóa tinh vi hơn để che dấu dấu vết.</w:t>
      </w:r>
    </w:p>
    <w:p w14:paraId="26C2DAA7" w14:textId="348003AC" w:rsidR="000D47DC" w:rsidRDefault="00784E0C" w:rsidP="00784E0C">
      <w:pPr>
        <w:pStyle w:val="Heading3"/>
      </w:pPr>
      <w:bookmarkStart w:id="198" w:name="_Toc187817067"/>
      <w:r>
        <w:t>MEW</w:t>
      </w:r>
      <w:bookmarkEnd w:id="198"/>
    </w:p>
    <w:p w14:paraId="6A0E7135" w14:textId="77777777" w:rsidR="004170E1" w:rsidRDefault="00784E0C" w:rsidP="00784E0C">
      <w:r>
        <w:t xml:space="preserve">Download tại: </w:t>
      </w:r>
    </w:p>
    <w:p w14:paraId="3001C484" w14:textId="5F7D82F5" w:rsidR="00784E0C" w:rsidRDefault="004170E1" w:rsidP="00784E0C">
      <w:hyperlink r:id="rId73" w:history="1">
        <w:r w:rsidRPr="00023207">
          <w:rPr>
            <w:rStyle w:val="Hyperlink"/>
          </w:rPr>
          <w:t>https://www.softpedia.com/get/Programming/Packers-Crypters-Protectors/MEW-SE.shtml</w:t>
        </w:r>
      </w:hyperlink>
    </w:p>
    <w:p w14:paraId="34C0EC08" w14:textId="392A1179" w:rsidR="00784E0C" w:rsidRDefault="004170E1" w:rsidP="00784E0C">
      <w:r>
        <w:t xml:space="preserve">Tương tự như công cụ FSG ở trên, tệp tin </w:t>
      </w:r>
      <w:r w:rsidR="00436744">
        <w:t>MEW</w:t>
      </w:r>
      <w:r w:rsidR="00D36334">
        <w:t xml:space="preserve"> tải về </w:t>
      </w:r>
      <w:r w:rsidR="00436744">
        <w:t>cũng là một tệp tin có định dạng</w:t>
      </w:r>
      <w:r w:rsidR="00D36334">
        <w:t xml:space="preserve"> </w:t>
      </w:r>
      <w:r w:rsidR="00436744">
        <w:t>“</w:t>
      </w:r>
      <w:r w:rsidR="00D36334">
        <w:t>.zip</w:t>
      </w:r>
      <w:r w:rsidR="00436744">
        <w:t>”</w:t>
      </w:r>
      <w:r w:rsidR="00D36334">
        <w:t xml:space="preserve">. </w:t>
      </w:r>
      <w:r w:rsidR="00436744">
        <w:t>Giải nén tệp tin</w:t>
      </w:r>
      <w:r w:rsidR="00D36334">
        <w:t xml:space="preserve"> </w:t>
      </w:r>
      <w:r w:rsidR="00436744">
        <w:t>“</w:t>
      </w:r>
      <w:r w:rsidR="00D36334">
        <w:t>.zip</w:t>
      </w:r>
      <w:r w:rsidR="00436744">
        <w:t>”</w:t>
      </w:r>
      <w:r w:rsidR="00D36334">
        <w:t xml:space="preserve"> vừa tải</w:t>
      </w:r>
      <w:r w:rsidR="00CD08AD">
        <w:t xml:space="preserve"> ta </w:t>
      </w:r>
      <w:r w:rsidR="00436744">
        <w:t xml:space="preserve">sẽ </w:t>
      </w:r>
      <w:r w:rsidR="00CD08AD">
        <w:t>có thư mụ</w:t>
      </w:r>
      <w:r w:rsidR="00436744">
        <w:t>c chứa tệp tin thực thi.</w:t>
      </w:r>
    </w:p>
    <w:p w14:paraId="243446B8" w14:textId="77777777" w:rsidR="001129D3" w:rsidRDefault="009D6EC9" w:rsidP="001129D3">
      <w:pPr>
        <w:keepNext/>
        <w:ind w:firstLine="0"/>
        <w:jc w:val="center"/>
      </w:pPr>
      <w:r w:rsidRPr="009D6EC9">
        <w:rPr>
          <w:noProof/>
        </w:rPr>
        <w:drawing>
          <wp:inline distT="0" distB="0" distL="0" distR="0" wp14:anchorId="79728356" wp14:editId="31B19CDA">
            <wp:extent cx="6229350" cy="1701165"/>
            <wp:effectExtent l="0" t="0" r="0" b="0"/>
            <wp:docPr id="54503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37286" name=""/>
                    <pic:cNvPicPr/>
                  </pic:nvPicPr>
                  <pic:blipFill>
                    <a:blip r:embed="rId74"/>
                    <a:stretch>
                      <a:fillRect/>
                    </a:stretch>
                  </pic:blipFill>
                  <pic:spPr>
                    <a:xfrm>
                      <a:off x="0" y="0"/>
                      <a:ext cx="6229350" cy="1701165"/>
                    </a:xfrm>
                    <a:prstGeom prst="rect">
                      <a:avLst/>
                    </a:prstGeom>
                  </pic:spPr>
                </pic:pic>
              </a:graphicData>
            </a:graphic>
          </wp:inline>
        </w:drawing>
      </w:r>
    </w:p>
    <w:p w14:paraId="29BDE6A9" w14:textId="0BB1CF0C" w:rsidR="00436744" w:rsidRDefault="001129D3" w:rsidP="001129D3">
      <w:pPr>
        <w:pStyle w:val="Caption"/>
      </w:pPr>
      <w:bookmarkStart w:id="199" w:name="_Toc187796312"/>
      <w:bookmarkStart w:id="200" w:name="_Toc187814798"/>
      <w:bookmarkStart w:id="201" w:name="_Toc187856669"/>
      <w:r>
        <w:t xml:space="preserve">Hình </w:t>
      </w:r>
      <w:fldSimple w:instr=" SEQ Hình \* ARABIC ">
        <w:r w:rsidR="0052290A">
          <w:rPr>
            <w:noProof/>
          </w:rPr>
          <w:t>56</w:t>
        </w:r>
      </w:fldSimple>
      <w:r w:rsidR="00436744">
        <w:t>. Thư mục chứa công cụ MEW</w:t>
      </w:r>
      <w:bookmarkEnd w:id="199"/>
      <w:bookmarkEnd w:id="200"/>
      <w:bookmarkEnd w:id="201"/>
    </w:p>
    <w:p w14:paraId="5E9A13A8" w14:textId="069961FF" w:rsidR="00B565C7" w:rsidRDefault="001B4051" w:rsidP="00B565C7">
      <w:r>
        <w:t xml:space="preserve">Cũng là </w:t>
      </w:r>
      <w:r w:rsidR="00D07CF7">
        <w:t xml:space="preserve">tệp tin thực thi dành cho hệ điều hành Windows, vì thế để thực thi MEW, chúng ta vẫn sẽ sử dụng “wine”. </w:t>
      </w:r>
      <w:r w:rsidR="00B565C7">
        <w:t xml:space="preserve">Có 2 cách để chạy </w:t>
      </w:r>
      <w:r w:rsidR="00436744">
        <w:t>tệp tin thực thi</w:t>
      </w:r>
      <w:r w:rsidR="00B565C7">
        <w:t xml:space="preserve"> </w:t>
      </w:r>
      <w:r w:rsidR="003E0AEE">
        <w:t>mew11.exe bằng</w:t>
      </w:r>
      <w:r w:rsidR="00436744">
        <w:t xml:space="preserve"> lệnh</w:t>
      </w:r>
      <w:r w:rsidR="003E0AEE">
        <w:t xml:space="preserve"> wine:</w:t>
      </w:r>
    </w:p>
    <w:p w14:paraId="23602C95" w14:textId="1593D2E3" w:rsidR="00C272FF" w:rsidRDefault="00436744" w:rsidP="00825E82">
      <w:pPr>
        <w:pStyle w:val="ListParagraph"/>
        <w:numPr>
          <w:ilvl w:val="0"/>
          <w:numId w:val="40"/>
        </w:numPr>
      </w:pPr>
      <w:r>
        <w:t xml:space="preserve">Cách 1: </w:t>
      </w:r>
      <w:r w:rsidR="00C272FF">
        <w:t>Sử dụng giao diện đồ họa.</w:t>
      </w:r>
    </w:p>
    <w:p w14:paraId="5AEDE717" w14:textId="112FE7F1" w:rsidR="003E0AEE" w:rsidRDefault="003E0AEE" w:rsidP="00C272FF">
      <w:pPr>
        <w:ind w:left="927" w:firstLine="0"/>
      </w:pPr>
      <w:r>
        <w:t xml:space="preserve">Dùng lệnh </w:t>
      </w:r>
      <w:r w:rsidR="00C272FF">
        <w:t>“</w:t>
      </w:r>
      <w:r>
        <w:t>wine mew11.exe</w:t>
      </w:r>
      <w:r w:rsidR="00C272FF">
        <w:t>”</w:t>
      </w:r>
      <w:r>
        <w:t xml:space="preserve"> </w:t>
      </w:r>
      <w:r w:rsidR="00C272FF">
        <w:t>để khởi chạy giao diện của MEW, sau đó, chọn tệp tin cần đóng gói tương tự như FSG.</w:t>
      </w:r>
    </w:p>
    <w:p w14:paraId="39C3D269" w14:textId="77777777" w:rsidR="001129D3" w:rsidRDefault="003A16BA" w:rsidP="001129D3">
      <w:pPr>
        <w:keepNext/>
        <w:ind w:firstLine="0"/>
        <w:jc w:val="center"/>
      </w:pPr>
      <w:r w:rsidRPr="003A16BA">
        <w:rPr>
          <w:noProof/>
        </w:rPr>
        <w:lastRenderedPageBreak/>
        <w:drawing>
          <wp:inline distT="0" distB="0" distL="0" distR="0" wp14:anchorId="477948BA" wp14:editId="4E479BB0">
            <wp:extent cx="5179015" cy="389614"/>
            <wp:effectExtent l="0" t="0" r="3175" b="0"/>
            <wp:docPr id="109851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8815" name=""/>
                    <pic:cNvPicPr/>
                  </pic:nvPicPr>
                  <pic:blipFill>
                    <a:blip r:embed="rId75"/>
                    <a:stretch>
                      <a:fillRect/>
                    </a:stretch>
                  </pic:blipFill>
                  <pic:spPr>
                    <a:xfrm>
                      <a:off x="0" y="0"/>
                      <a:ext cx="5364100" cy="403538"/>
                    </a:xfrm>
                    <a:prstGeom prst="rect">
                      <a:avLst/>
                    </a:prstGeom>
                  </pic:spPr>
                </pic:pic>
              </a:graphicData>
            </a:graphic>
          </wp:inline>
        </w:drawing>
      </w:r>
    </w:p>
    <w:p w14:paraId="1045A826" w14:textId="179172B6" w:rsidR="00C272FF" w:rsidRDefault="001129D3" w:rsidP="001129D3">
      <w:pPr>
        <w:pStyle w:val="Caption"/>
      </w:pPr>
      <w:bookmarkStart w:id="202" w:name="_Toc187796313"/>
      <w:bookmarkStart w:id="203" w:name="_Toc187814799"/>
      <w:bookmarkStart w:id="204" w:name="_Toc187856670"/>
      <w:r>
        <w:t xml:space="preserve">Hình </w:t>
      </w:r>
      <w:fldSimple w:instr=" SEQ Hình \* ARABIC ">
        <w:r w:rsidR="0052290A">
          <w:rPr>
            <w:noProof/>
          </w:rPr>
          <w:t>57</w:t>
        </w:r>
      </w:fldSimple>
      <w:r w:rsidR="00C272FF">
        <w:t>. Câu lệnh sử dụng giao diện đồ họa của MEW</w:t>
      </w:r>
      <w:bookmarkEnd w:id="202"/>
      <w:bookmarkEnd w:id="203"/>
      <w:bookmarkEnd w:id="204"/>
    </w:p>
    <w:p w14:paraId="7B249B02" w14:textId="77777777" w:rsidR="001129D3" w:rsidRDefault="006B5676" w:rsidP="001129D3">
      <w:pPr>
        <w:keepNext/>
        <w:ind w:firstLine="0"/>
        <w:jc w:val="center"/>
      </w:pPr>
      <w:r w:rsidRPr="006B5676">
        <w:rPr>
          <w:noProof/>
        </w:rPr>
        <w:drawing>
          <wp:inline distT="0" distB="0" distL="0" distR="0" wp14:anchorId="25D54711" wp14:editId="51ED691E">
            <wp:extent cx="3802380" cy="2856334"/>
            <wp:effectExtent l="0" t="0" r="7620" b="1270"/>
            <wp:docPr id="1309281630" name="Picture 1" descr="Ảnh có chứa văn bản, ảnh chụp màn hình, màn hình, phần mề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81630" name="Picture 1" descr="Ảnh có chứa văn bản, ảnh chụp màn hình, màn hình, phần mềm&#10;&#10;Description automatically generated"/>
                    <pic:cNvPicPr/>
                  </pic:nvPicPr>
                  <pic:blipFill>
                    <a:blip r:embed="rId76"/>
                    <a:stretch>
                      <a:fillRect/>
                    </a:stretch>
                  </pic:blipFill>
                  <pic:spPr>
                    <a:xfrm>
                      <a:off x="0" y="0"/>
                      <a:ext cx="3827413" cy="2875139"/>
                    </a:xfrm>
                    <a:prstGeom prst="rect">
                      <a:avLst/>
                    </a:prstGeom>
                  </pic:spPr>
                </pic:pic>
              </a:graphicData>
            </a:graphic>
          </wp:inline>
        </w:drawing>
      </w:r>
    </w:p>
    <w:p w14:paraId="015DE166" w14:textId="68458023" w:rsidR="00C272FF" w:rsidRDefault="001129D3" w:rsidP="001129D3">
      <w:pPr>
        <w:pStyle w:val="Caption"/>
      </w:pPr>
      <w:bookmarkStart w:id="205" w:name="_Toc187796314"/>
      <w:bookmarkStart w:id="206" w:name="_Toc187814800"/>
      <w:bookmarkStart w:id="207" w:name="_Toc187856671"/>
      <w:r>
        <w:t xml:space="preserve">Hình </w:t>
      </w:r>
      <w:fldSimple w:instr=" SEQ Hình \* ARABIC ">
        <w:r w:rsidR="0052290A">
          <w:rPr>
            <w:noProof/>
          </w:rPr>
          <w:t>58</w:t>
        </w:r>
      </w:fldSimple>
      <w:r w:rsidR="00C272FF">
        <w:t>. Chọn tệp tin muốn đóng gói trong MEW</w:t>
      </w:r>
      <w:bookmarkEnd w:id="205"/>
      <w:bookmarkEnd w:id="206"/>
      <w:bookmarkEnd w:id="207"/>
    </w:p>
    <w:p w14:paraId="7D6AB2E4" w14:textId="072B5FE9" w:rsidR="00C272FF" w:rsidRDefault="001B4051" w:rsidP="00C272FF">
      <w:r>
        <w:t>Hình 59. bên dưới là hình ảnh sau khi MEW đã đóng gói tệp tin thành công.</w:t>
      </w:r>
    </w:p>
    <w:p w14:paraId="1331ADD9" w14:textId="77777777" w:rsidR="001129D3" w:rsidRDefault="002A34CC" w:rsidP="001129D3">
      <w:pPr>
        <w:keepNext/>
        <w:ind w:firstLine="0"/>
        <w:jc w:val="center"/>
      </w:pPr>
      <w:r w:rsidRPr="002A34CC">
        <w:rPr>
          <w:noProof/>
        </w:rPr>
        <w:drawing>
          <wp:inline distT="0" distB="0" distL="0" distR="0" wp14:anchorId="662A672E" wp14:editId="5A5E92F4">
            <wp:extent cx="3161650" cy="2854518"/>
            <wp:effectExtent l="0" t="0" r="1270" b="3175"/>
            <wp:docPr id="1950676499" name="Picture 1" descr="Ảnh có chứa văn bản, ảnh chụp màn hình, phần mềm, Phần mềm đa phương tiệ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6499" name="Picture 1" descr="Ảnh có chứa văn bản, ảnh chụp màn hình, phần mềm, Phần mềm đa phương tiện&#10;&#10;Description automatically generated"/>
                    <pic:cNvPicPr/>
                  </pic:nvPicPr>
                  <pic:blipFill>
                    <a:blip r:embed="rId77"/>
                    <a:stretch>
                      <a:fillRect/>
                    </a:stretch>
                  </pic:blipFill>
                  <pic:spPr>
                    <a:xfrm>
                      <a:off x="0" y="0"/>
                      <a:ext cx="3171984" cy="2863848"/>
                    </a:xfrm>
                    <a:prstGeom prst="rect">
                      <a:avLst/>
                    </a:prstGeom>
                  </pic:spPr>
                </pic:pic>
              </a:graphicData>
            </a:graphic>
          </wp:inline>
        </w:drawing>
      </w:r>
    </w:p>
    <w:p w14:paraId="13509FFE" w14:textId="31F92201" w:rsidR="00D07CF7" w:rsidRDefault="001129D3" w:rsidP="001129D3">
      <w:pPr>
        <w:pStyle w:val="Caption"/>
      </w:pPr>
      <w:bookmarkStart w:id="208" w:name="_Toc187796315"/>
      <w:bookmarkStart w:id="209" w:name="_Toc187814801"/>
      <w:bookmarkStart w:id="210" w:name="_Toc187856672"/>
      <w:r>
        <w:t xml:space="preserve">Hình </w:t>
      </w:r>
      <w:fldSimple w:instr=" SEQ Hình \* ARABIC ">
        <w:r w:rsidR="0052290A">
          <w:rPr>
            <w:noProof/>
          </w:rPr>
          <w:t>59</w:t>
        </w:r>
      </w:fldSimple>
      <w:r w:rsidR="00D07CF7">
        <w:t>. Kết quả đóng gói tệp tin bởi MEW</w:t>
      </w:r>
      <w:bookmarkEnd w:id="208"/>
      <w:bookmarkEnd w:id="209"/>
      <w:bookmarkEnd w:id="210"/>
    </w:p>
    <w:p w14:paraId="18649786" w14:textId="29407E0F" w:rsidR="00D07CF7" w:rsidRDefault="00D07CF7" w:rsidP="00825E82">
      <w:pPr>
        <w:pStyle w:val="ListParagraph"/>
        <w:numPr>
          <w:ilvl w:val="0"/>
          <w:numId w:val="40"/>
        </w:numPr>
      </w:pPr>
      <w:r>
        <w:t>Cách 2: Sử dụng câu lệnh.</w:t>
      </w:r>
    </w:p>
    <w:p w14:paraId="79947F29" w14:textId="43FE9185" w:rsidR="003C205B" w:rsidRDefault="00D07CF7" w:rsidP="00D07CF7">
      <w:r>
        <w:lastRenderedPageBreak/>
        <w:t>Giao diện đồ họa ở trên tuy thân thiện với người dùng nhưng lại khá bất tiện trong việc</w:t>
      </w:r>
      <w:r w:rsidR="003C205B">
        <w:t xml:space="preserve"> đóng gói số lượng lớn tệp tin. Do đó, sử dụng câu lệnh sẽ được ưu tiên </w:t>
      </w:r>
      <w:r w:rsidR="00A34D0C">
        <w:t>để tiết kiệm thời gian và tự động hóa.</w:t>
      </w:r>
    </w:p>
    <w:p w14:paraId="71D7D7C4" w14:textId="1EE2BCAF" w:rsidR="007E7A5A" w:rsidRDefault="00D93DEE" w:rsidP="00D07CF7">
      <w:r>
        <w:t xml:space="preserve">Dùng câu lệnh </w:t>
      </w:r>
      <w:r w:rsidR="00A34D0C">
        <w:t>“</w:t>
      </w:r>
      <w:r>
        <w:t xml:space="preserve">wine mew11.exe </w:t>
      </w:r>
      <w:r w:rsidR="00D07CF7">
        <w:t>&lt;</w:t>
      </w:r>
      <w:r>
        <w:t>file_path</w:t>
      </w:r>
      <w:r w:rsidR="00D07CF7">
        <w:t>&gt;</w:t>
      </w:r>
      <w:r w:rsidR="00A34D0C">
        <w:t>”</w:t>
      </w:r>
      <w:r>
        <w:t xml:space="preserve"> với file_path là đường dẫn đến </w:t>
      </w:r>
      <w:r w:rsidR="00D07CF7">
        <w:t>tệp tin</w:t>
      </w:r>
      <w:r>
        <w:t xml:space="preserve"> cần </w:t>
      </w:r>
      <w:r w:rsidR="00D07CF7">
        <w:t>đóng gói</w:t>
      </w:r>
      <w:r w:rsidR="00A34D0C">
        <w:t>.</w:t>
      </w:r>
    </w:p>
    <w:p w14:paraId="4233A882" w14:textId="77777777" w:rsidR="001129D3" w:rsidRDefault="007E7A5A" w:rsidP="001129D3">
      <w:pPr>
        <w:keepNext/>
        <w:jc w:val="center"/>
      </w:pPr>
      <w:r w:rsidRPr="007E7A5A">
        <w:rPr>
          <w:noProof/>
        </w:rPr>
        <w:drawing>
          <wp:inline distT="0" distB="0" distL="0" distR="0" wp14:anchorId="3343005E" wp14:editId="76E94C15">
            <wp:extent cx="3573806" cy="428041"/>
            <wp:effectExtent l="0" t="0" r="7620" b="0"/>
            <wp:docPr id="8450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42172" name=""/>
                    <pic:cNvPicPr/>
                  </pic:nvPicPr>
                  <pic:blipFill>
                    <a:blip r:embed="rId78"/>
                    <a:stretch>
                      <a:fillRect/>
                    </a:stretch>
                  </pic:blipFill>
                  <pic:spPr>
                    <a:xfrm>
                      <a:off x="0" y="0"/>
                      <a:ext cx="3664832" cy="438943"/>
                    </a:xfrm>
                    <a:prstGeom prst="rect">
                      <a:avLst/>
                    </a:prstGeom>
                  </pic:spPr>
                </pic:pic>
              </a:graphicData>
            </a:graphic>
          </wp:inline>
        </w:drawing>
      </w:r>
    </w:p>
    <w:p w14:paraId="76F16CDE" w14:textId="440652BD" w:rsidR="00A34D0C" w:rsidRDefault="001129D3" w:rsidP="001129D3">
      <w:pPr>
        <w:pStyle w:val="Caption"/>
      </w:pPr>
      <w:bookmarkStart w:id="211" w:name="_Toc187796316"/>
      <w:bookmarkStart w:id="212" w:name="_Toc187814802"/>
      <w:bookmarkStart w:id="213" w:name="_Toc187856673"/>
      <w:r>
        <w:t xml:space="preserve">Hình </w:t>
      </w:r>
      <w:fldSimple w:instr=" SEQ Hình \* ARABIC ">
        <w:r w:rsidR="0052290A">
          <w:rPr>
            <w:noProof/>
          </w:rPr>
          <w:t>60</w:t>
        </w:r>
      </w:fldSimple>
      <w:r w:rsidR="00A34D0C">
        <w:t>. Sử dụng câu lệnh để khởi chạy MEW</w:t>
      </w:r>
      <w:bookmarkEnd w:id="211"/>
      <w:bookmarkEnd w:id="212"/>
      <w:bookmarkEnd w:id="213"/>
    </w:p>
    <w:p w14:paraId="5CBCBBD0" w14:textId="77777777" w:rsidR="001129D3" w:rsidRDefault="00D93DEE" w:rsidP="001129D3">
      <w:pPr>
        <w:keepNext/>
        <w:jc w:val="center"/>
      </w:pPr>
      <w:r w:rsidRPr="00D93DEE">
        <w:rPr>
          <w:noProof/>
        </w:rPr>
        <w:drawing>
          <wp:inline distT="0" distB="0" distL="0" distR="0" wp14:anchorId="47F00B39" wp14:editId="60212DFC">
            <wp:extent cx="3240775" cy="1470991"/>
            <wp:effectExtent l="0" t="0" r="0" b="0"/>
            <wp:docPr id="50769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91815" name=""/>
                    <pic:cNvPicPr/>
                  </pic:nvPicPr>
                  <pic:blipFill>
                    <a:blip r:embed="rId79"/>
                    <a:stretch>
                      <a:fillRect/>
                    </a:stretch>
                  </pic:blipFill>
                  <pic:spPr>
                    <a:xfrm>
                      <a:off x="0" y="0"/>
                      <a:ext cx="3263190" cy="1481165"/>
                    </a:xfrm>
                    <a:prstGeom prst="rect">
                      <a:avLst/>
                    </a:prstGeom>
                  </pic:spPr>
                </pic:pic>
              </a:graphicData>
            </a:graphic>
          </wp:inline>
        </w:drawing>
      </w:r>
    </w:p>
    <w:p w14:paraId="16CDE029" w14:textId="76DDAF8D" w:rsidR="00A34D0C" w:rsidRDefault="001129D3" w:rsidP="00224E8A">
      <w:pPr>
        <w:pStyle w:val="Caption"/>
      </w:pPr>
      <w:bookmarkStart w:id="214" w:name="_Toc187796317"/>
      <w:bookmarkStart w:id="215" w:name="_Toc187814803"/>
      <w:bookmarkStart w:id="216" w:name="_Toc187856674"/>
      <w:r>
        <w:t xml:space="preserve">Hình </w:t>
      </w:r>
      <w:fldSimple w:instr=" SEQ Hình \* ARABIC ">
        <w:r w:rsidR="0052290A">
          <w:rPr>
            <w:noProof/>
          </w:rPr>
          <w:t>61</w:t>
        </w:r>
      </w:fldSimple>
      <w:r w:rsidR="00A34D0C">
        <w:t xml:space="preserve">. </w:t>
      </w:r>
      <w:r w:rsidR="008B65E3">
        <w:t>Quá trình đóng gói hàng loạt trong MEW</w:t>
      </w:r>
      <w:bookmarkEnd w:id="214"/>
      <w:bookmarkEnd w:id="215"/>
      <w:bookmarkEnd w:id="216"/>
    </w:p>
    <w:p w14:paraId="3E891BC4" w14:textId="77777777" w:rsidR="0066061C" w:rsidRPr="0066061C" w:rsidRDefault="0066061C" w:rsidP="0066061C">
      <w:pPr>
        <w:rPr>
          <w:b/>
          <w:bCs/>
        </w:rPr>
      </w:pPr>
      <w:r w:rsidRPr="0066061C">
        <w:rPr>
          <w:b/>
          <w:bCs/>
        </w:rPr>
        <w:t>Đặc trưng của file</w:t>
      </w:r>
    </w:p>
    <w:p w14:paraId="0DFA8425" w14:textId="7EE32D03" w:rsidR="008B65E3" w:rsidRDefault="00814112" w:rsidP="008B65E3">
      <w:r>
        <w:t>Dưới đây là một số dấu hiệu cho thấy tệp tin đã bị đóng gói bởi MEW:</w:t>
      </w:r>
    </w:p>
    <w:p w14:paraId="7AC49B6D" w14:textId="4B5FBC96" w:rsidR="00814112" w:rsidRDefault="005F3098" w:rsidP="00825E82">
      <w:pPr>
        <w:pStyle w:val="ListParagraph"/>
        <w:numPr>
          <w:ilvl w:val="0"/>
          <w:numId w:val="40"/>
        </w:numPr>
      </w:pPr>
      <w:r w:rsidRPr="005F3098">
        <w:t>Nếu bạn sử dụng công cụ phân tích như CFF Explorer hoặc PE Explorer, có thể thấy thông tin packer hoặc các ký hiệu liên quan đến MEW.</w:t>
      </w:r>
      <w:r>
        <w:t xml:space="preserve"> </w:t>
      </w:r>
      <w:r w:rsidR="00814112" w:rsidRPr="00814112">
        <w:t>Tên các section có thể bị thay đổi hoặc bất thường, ví dụ: .MEW, .pack, hoặc tên rút gọn không liên quan.</w:t>
      </w:r>
    </w:p>
    <w:p w14:paraId="008FCAA4" w14:textId="11497FBB" w:rsidR="00E63008" w:rsidRPr="00E63008" w:rsidRDefault="00E63008" w:rsidP="00825E82">
      <w:pPr>
        <w:pStyle w:val="ListParagraph"/>
        <w:numPr>
          <w:ilvl w:val="0"/>
          <w:numId w:val="40"/>
        </w:numPr>
      </w:pPr>
      <w:r w:rsidRPr="00E63008">
        <w:t xml:space="preserve">Khi mở tệp bằng hex editor, </w:t>
      </w:r>
      <w:r w:rsidR="005F3098">
        <w:t xml:space="preserve">chúng ta </w:t>
      </w:r>
      <w:r w:rsidRPr="00E63008">
        <w:t>có thể thấy các chuỗi đặc trưng của MEW, như:</w:t>
      </w:r>
      <w:r w:rsidR="005F3098">
        <w:t xml:space="preserve"> </w:t>
      </w:r>
      <w:r w:rsidRPr="00E63008">
        <w:t>MEW hoặc MicroJoin xuất hiện trong phần đầu hoặc cuối của tệp.</w:t>
      </w:r>
    </w:p>
    <w:p w14:paraId="7C49785D" w14:textId="3D85BA82" w:rsidR="00814112" w:rsidRPr="00814112" w:rsidRDefault="00F83966" w:rsidP="00825E82">
      <w:pPr>
        <w:pStyle w:val="ListParagraph"/>
        <w:numPr>
          <w:ilvl w:val="0"/>
          <w:numId w:val="40"/>
        </w:numPr>
      </w:pPr>
      <w:r w:rsidRPr="00F83966">
        <w:t xml:space="preserve">Tệp tin được đóng gói thường có </w:t>
      </w:r>
      <w:r w:rsidRPr="005F3098">
        <w:t>entropy cao</w:t>
      </w:r>
      <w:r w:rsidRPr="00F83966">
        <w:t xml:space="preserve"> (trên 7.5), biểu thị rằng dữ liệu trong tệp đã bị nén hoặc mã hóa.</w:t>
      </w:r>
    </w:p>
    <w:p w14:paraId="0B05BD91" w14:textId="13CD166B" w:rsidR="00DE1A57" w:rsidRDefault="00DE1A57" w:rsidP="00DE1A57">
      <w:pPr>
        <w:pStyle w:val="Heading3"/>
      </w:pPr>
      <w:bookmarkStart w:id="217" w:name="_Toc187817068"/>
      <w:r>
        <w:t>MPRESS</w:t>
      </w:r>
      <w:bookmarkEnd w:id="217"/>
    </w:p>
    <w:p w14:paraId="0904AF7D" w14:textId="5C98127C" w:rsidR="00DE1A57" w:rsidRDefault="004B0903" w:rsidP="005F3098">
      <w:r>
        <w:t xml:space="preserve">Downlode tại: </w:t>
      </w:r>
      <w:hyperlink r:id="rId80" w:history="1">
        <w:r w:rsidRPr="004B0903">
          <w:rPr>
            <w:rStyle w:val="Hyperlink"/>
          </w:rPr>
          <w:t>https://github.com/requaos/mPress</w:t>
        </w:r>
      </w:hyperlink>
    </w:p>
    <w:p w14:paraId="595E446E" w14:textId="570A3157" w:rsidR="004B0903" w:rsidRDefault="005F3098" w:rsidP="005F3098">
      <w:r>
        <w:lastRenderedPageBreak/>
        <w:t xml:space="preserve">Không khác với các công cụ trên là mấy, </w:t>
      </w:r>
      <w:r w:rsidR="008B0A79">
        <w:t>s</w:t>
      </w:r>
      <w:r w:rsidR="00153FF5">
        <w:t xml:space="preserve">au khi tải </w:t>
      </w:r>
      <w:r w:rsidR="008B0A79">
        <w:t xml:space="preserve">công cụ Mpress </w:t>
      </w:r>
      <w:r w:rsidR="00153FF5">
        <w:t>về</w:t>
      </w:r>
      <w:r w:rsidR="008B0A79">
        <w:t xml:space="preserve"> chúng</w:t>
      </w:r>
      <w:r w:rsidR="00153FF5">
        <w:t xml:space="preserve"> </w:t>
      </w:r>
      <w:r w:rsidR="00A17FB5">
        <w:t>ta</w:t>
      </w:r>
      <w:r w:rsidR="008B0A79">
        <w:t xml:space="preserve"> cũng sẽ có</w:t>
      </w:r>
      <w:r w:rsidR="00A17FB5">
        <w:t xml:space="preserve"> được thư mục </w:t>
      </w:r>
      <w:r w:rsidR="008B0A79">
        <w:t>như bên dưới.</w:t>
      </w:r>
    </w:p>
    <w:p w14:paraId="39FB6D58" w14:textId="77777777" w:rsidR="00224E8A" w:rsidRDefault="00A17FB5" w:rsidP="00224E8A">
      <w:pPr>
        <w:keepNext/>
        <w:ind w:firstLine="0"/>
        <w:jc w:val="center"/>
      </w:pPr>
      <w:r w:rsidRPr="00A17FB5">
        <w:rPr>
          <w:noProof/>
        </w:rPr>
        <w:drawing>
          <wp:inline distT="0" distB="0" distL="0" distR="0" wp14:anchorId="4F51DF78" wp14:editId="53B6764D">
            <wp:extent cx="5215890" cy="1150048"/>
            <wp:effectExtent l="0" t="0" r="3810" b="0"/>
            <wp:docPr id="56942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1442" name=""/>
                    <pic:cNvPicPr/>
                  </pic:nvPicPr>
                  <pic:blipFill>
                    <a:blip r:embed="rId81"/>
                    <a:stretch>
                      <a:fillRect/>
                    </a:stretch>
                  </pic:blipFill>
                  <pic:spPr>
                    <a:xfrm>
                      <a:off x="0" y="0"/>
                      <a:ext cx="5226540" cy="1152396"/>
                    </a:xfrm>
                    <a:prstGeom prst="rect">
                      <a:avLst/>
                    </a:prstGeom>
                  </pic:spPr>
                </pic:pic>
              </a:graphicData>
            </a:graphic>
          </wp:inline>
        </w:drawing>
      </w:r>
    </w:p>
    <w:p w14:paraId="20E2AA46" w14:textId="597546B3" w:rsidR="008B0A79" w:rsidRDefault="00224E8A" w:rsidP="00224E8A">
      <w:pPr>
        <w:pStyle w:val="Caption"/>
      </w:pPr>
      <w:bookmarkStart w:id="218" w:name="_Toc187796318"/>
      <w:bookmarkStart w:id="219" w:name="_Toc187814804"/>
      <w:bookmarkStart w:id="220" w:name="_Toc187856675"/>
      <w:r>
        <w:t xml:space="preserve">Hình </w:t>
      </w:r>
      <w:fldSimple w:instr=" SEQ Hình \* ARABIC ">
        <w:r w:rsidR="0052290A">
          <w:rPr>
            <w:noProof/>
          </w:rPr>
          <w:t>62</w:t>
        </w:r>
      </w:fldSimple>
      <w:r w:rsidR="008B0A79">
        <w:t>. Thư mục chứa công cụ MPress</w:t>
      </w:r>
      <w:bookmarkEnd w:id="218"/>
      <w:bookmarkEnd w:id="219"/>
      <w:bookmarkEnd w:id="220"/>
    </w:p>
    <w:p w14:paraId="560930C5" w14:textId="77777777" w:rsidR="00D70FBD" w:rsidRDefault="00D70FBD" w:rsidP="00D70FBD">
      <w:r>
        <w:t>Tương tự, đ</w:t>
      </w:r>
      <w:r w:rsidR="00943B03">
        <w:t xml:space="preserve">ể chạy </w:t>
      </w:r>
      <w:r>
        <w:t>tệp tin thực thi</w:t>
      </w:r>
      <w:r w:rsidR="00035D01">
        <w:t xml:space="preserve"> mpress.exe, ta</w:t>
      </w:r>
      <w:r>
        <w:t xml:space="preserve"> sẽ</w:t>
      </w:r>
      <w:r w:rsidR="00035D01">
        <w:t xml:space="preserve"> dùng công cụ wine để hỗ trợ. Cụ thể, dòng lệnh như sau: </w:t>
      </w:r>
    </w:p>
    <w:p w14:paraId="6B91BFCF" w14:textId="77777777" w:rsidR="00D70FBD" w:rsidRDefault="00035D01" w:rsidP="00D70FBD">
      <w:pPr>
        <w:jc w:val="center"/>
      </w:pPr>
      <w:r>
        <w:t xml:space="preserve">“wine mpress.exe </w:t>
      </w:r>
      <w:r w:rsidR="00D70FBD">
        <w:t>&lt;</w:t>
      </w:r>
      <w:r>
        <w:t>file_path</w:t>
      </w:r>
      <w:r w:rsidR="00D70FBD">
        <w:t>&gt;</w:t>
      </w:r>
      <w:r>
        <w:t>”</w:t>
      </w:r>
    </w:p>
    <w:p w14:paraId="0901117F" w14:textId="1680A87E" w:rsidR="00A17FB5" w:rsidRDefault="00D70FBD" w:rsidP="00D70FBD">
      <w:r>
        <w:t>V</w:t>
      </w:r>
      <w:r w:rsidR="00035D01">
        <w:t xml:space="preserve">ới file_path là </w:t>
      </w:r>
      <w:r w:rsidR="00453016">
        <w:t xml:space="preserve">đường dẫn đến </w:t>
      </w:r>
      <w:r>
        <w:t>tệp tin cần đóng gói.</w:t>
      </w:r>
    </w:p>
    <w:p w14:paraId="41361ECD" w14:textId="77777777" w:rsidR="00224E8A" w:rsidRDefault="00453016" w:rsidP="00224E8A">
      <w:pPr>
        <w:keepNext/>
        <w:ind w:firstLine="0"/>
        <w:jc w:val="center"/>
      </w:pPr>
      <w:r w:rsidRPr="00453016">
        <w:rPr>
          <w:noProof/>
        </w:rPr>
        <w:drawing>
          <wp:inline distT="0" distB="0" distL="0" distR="0" wp14:anchorId="136559AD" wp14:editId="0CB6AF01">
            <wp:extent cx="5200153" cy="1592381"/>
            <wp:effectExtent l="0" t="0" r="635" b="8255"/>
            <wp:docPr id="161269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6370" name=""/>
                    <pic:cNvPicPr/>
                  </pic:nvPicPr>
                  <pic:blipFill>
                    <a:blip r:embed="rId82"/>
                    <a:stretch>
                      <a:fillRect/>
                    </a:stretch>
                  </pic:blipFill>
                  <pic:spPr>
                    <a:xfrm>
                      <a:off x="0" y="0"/>
                      <a:ext cx="5210430" cy="1595528"/>
                    </a:xfrm>
                    <a:prstGeom prst="rect">
                      <a:avLst/>
                    </a:prstGeom>
                  </pic:spPr>
                </pic:pic>
              </a:graphicData>
            </a:graphic>
          </wp:inline>
        </w:drawing>
      </w:r>
    </w:p>
    <w:p w14:paraId="0EA63E15" w14:textId="1A89E065" w:rsidR="007F1F22" w:rsidRDefault="00224E8A" w:rsidP="00224E8A">
      <w:pPr>
        <w:pStyle w:val="Caption"/>
      </w:pPr>
      <w:bookmarkStart w:id="221" w:name="_Toc187796319"/>
      <w:bookmarkStart w:id="222" w:name="_Toc187814805"/>
      <w:bookmarkStart w:id="223" w:name="_Toc187856676"/>
      <w:r>
        <w:t xml:space="preserve">Hình </w:t>
      </w:r>
      <w:fldSimple w:instr=" SEQ Hình \* ARABIC ">
        <w:r w:rsidR="0052290A">
          <w:rPr>
            <w:noProof/>
          </w:rPr>
          <w:t>63</w:t>
        </w:r>
      </w:fldSimple>
      <w:r w:rsidR="00897AD9">
        <w:t>. Thực hiện đóng gói tệp tin bằng M</w:t>
      </w:r>
      <w:r w:rsidR="007F1F22">
        <w:t>p</w:t>
      </w:r>
      <w:r w:rsidR="00897AD9">
        <w:t>ress</w:t>
      </w:r>
      <w:bookmarkEnd w:id="221"/>
      <w:bookmarkEnd w:id="222"/>
      <w:bookmarkEnd w:id="223"/>
    </w:p>
    <w:p w14:paraId="35B03AE8" w14:textId="77777777" w:rsidR="004C5970" w:rsidRPr="0066061C" w:rsidRDefault="004C5970" w:rsidP="004C5970">
      <w:pPr>
        <w:rPr>
          <w:b/>
          <w:bCs/>
        </w:rPr>
      </w:pPr>
      <w:r w:rsidRPr="0066061C">
        <w:rPr>
          <w:b/>
          <w:bCs/>
        </w:rPr>
        <w:t>Đặc trưng của file</w:t>
      </w:r>
    </w:p>
    <w:p w14:paraId="0D61DE85" w14:textId="4A6C8A81" w:rsidR="004C5970" w:rsidRDefault="004C5970" w:rsidP="00B87680">
      <w:r>
        <w:t>Mpress cũng có một số dấu hiệu khá đặc trưng để nhận biết:</w:t>
      </w:r>
    </w:p>
    <w:p w14:paraId="2C268138" w14:textId="7F818893" w:rsidR="00897AD9" w:rsidRDefault="00CD29B5" w:rsidP="00825E82">
      <w:pPr>
        <w:pStyle w:val="ListParagraph"/>
        <w:numPr>
          <w:ilvl w:val="0"/>
          <w:numId w:val="41"/>
        </w:numPr>
      </w:pPr>
      <w:r>
        <w:t>S</w:t>
      </w:r>
      <w:r w:rsidRPr="005F3098">
        <w:t>ử dụng công cụ phân tích như CFF Explorer hoặc PE Explorer</w:t>
      </w:r>
      <w:r w:rsidR="009C02D9">
        <w:t xml:space="preserve"> và xem t</w:t>
      </w:r>
      <w:r w:rsidR="00B87680" w:rsidRPr="00B87680">
        <w:t>ên các sections như .MPRESS1, .MPRESS2, hoặc tên không chuẩn</w:t>
      </w:r>
      <w:r w:rsidR="009C02D9">
        <w:t xml:space="preserve">. </w:t>
      </w:r>
      <w:r w:rsidR="00B87680" w:rsidRPr="00B87680">
        <w:t>Số lượng sections có thể giảm đáng kể (do tệp đã được nén, một số sections được hợp nhất).</w:t>
      </w:r>
    </w:p>
    <w:p w14:paraId="51DF11D4" w14:textId="276170F5" w:rsidR="002D3CDB" w:rsidRPr="002D3CDB" w:rsidRDefault="002D3CDB" w:rsidP="00825E82">
      <w:pPr>
        <w:pStyle w:val="ListParagraph"/>
        <w:numPr>
          <w:ilvl w:val="0"/>
          <w:numId w:val="41"/>
        </w:numPr>
      </w:pPr>
      <w:r w:rsidRPr="002D3CDB">
        <w:t xml:space="preserve">Khi mở tệp bằng </w:t>
      </w:r>
      <w:r w:rsidRPr="004C5970">
        <w:t>Hex Editor,</w:t>
      </w:r>
      <w:r w:rsidRPr="002D3CDB">
        <w:t xml:space="preserve"> </w:t>
      </w:r>
      <w:r w:rsidR="004C5970">
        <w:t>chúng ta</w:t>
      </w:r>
      <w:r w:rsidRPr="002D3CDB">
        <w:t xml:space="preserve"> có thể tìm thấy các chuỗi đặc trưng</w:t>
      </w:r>
      <w:r w:rsidR="004C5970">
        <w:t xml:space="preserve">  như “</w:t>
      </w:r>
      <w:r w:rsidRPr="002D3CDB">
        <w:t>MPRESS</w:t>
      </w:r>
      <w:r w:rsidR="004C5970">
        <w:t>”</w:t>
      </w:r>
      <w:r w:rsidRPr="002D3CDB">
        <w:t xml:space="preserve"> hoặc </w:t>
      </w:r>
      <w:r w:rsidR="004C5970">
        <w:t>“</w:t>
      </w:r>
      <w:r w:rsidRPr="002D3CDB">
        <w:t>mpress</w:t>
      </w:r>
      <w:r w:rsidR="004C5970">
        <w:t>”</w:t>
      </w:r>
      <w:r w:rsidRPr="002D3CDB">
        <w:t>.</w:t>
      </w:r>
      <w:r w:rsidR="004C5970">
        <w:t xml:space="preserve"> </w:t>
      </w:r>
      <w:r w:rsidRPr="002D3CDB">
        <w:t>Chuỗi này có thể nằm ở đầu hoặc cuối tệp, tùy thuộc vào cách nén.</w:t>
      </w:r>
    </w:p>
    <w:p w14:paraId="6D05D71F" w14:textId="5F6F3657" w:rsidR="002D3CDB" w:rsidRDefault="002D3CDB" w:rsidP="00825E82">
      <w:pPr>
        <w:pStyle w:val="ListParagraph"/>
        <w:numPr>
          <w:ilvl w:val="0"/>
          <w:numId w:val="41"/>
        </w:numPr>
      </w:pPr>
      <w:r w:rsidRPr="008F74F1">
        <w:lastRenderedPageBreak/>
        <w:t>Đặc điểm runtime khó chịu</w:t>
      </w:r>
      <w:r w:rsidR="008F74F1" w:rsidRPr="008F74F1">
        <w:t xml:space="preserve"> vì </w:t>
      </w:r>
      <w:r w:rsidRPr="002D3CDB">
        <w:t>MPRESS có thể sử dụng các kỹ thuật chống dịch ngược, bao gồm</w:t>
      </w:r>
      <w:r w:rsidR="008F74F1">
        <w:t xml:space="preserve"> s</w:t>
      </w:r>
      <w:r w:rsidRPr="002D3CDB">
        <w:t>ử dụng các lệnh không hợp lệ hoặc không chuẩn để gây lỗi khi phân tích bằng trình debugger</w:t>
      </w:r>
      <w:r w:rsidR="008F74F1">
        <w:t xml:space="preserve"> và g</w:t>
      </w:r>
      <w:r w:rsidRPr="002D3CDB">
        <w:t>ây khó khăn cho việc breakpoint trong trình gỡ lỗi</w:t>
      </w:r>
      <w:r w:rsidR="009C02D9">
        <w:t>.</w:t>
      </w:r>
    </w:p>
    <w:p w14:paraId="3AA54380" w14:textId="6368E4AB" w:rsidR="00F74BEE" w:rsidRDefault="00051ED7" w:rsidP="00051ED7">
      <w:pPr>
        <w:pStyle w:val="Heading2"/>
      </w:pPr>
      <w:bookmarkStart w:id="224" w:name="_Toc187817069"/>
      <w:r>
        <w:t>Triển khai các công cụ phát hiện và giải nén các tập thực thi Windows</w:t>
      </w:r>
      <w:bookmarkEnd w:id="224"/>
    </w:p>
    <w:p w14:paraId="4D21E5A5" w14:textId="2DC50448" w:rsidR="00051ED7" w:rsidRDefault="00051ED7" w:rsidP="00051ED7">
      <w:pPr>
        <w:pStyle w:val="Heading3"/>
      </w:pPr>
      <w:bookmarkStart w:id="225" w:name="_Toc187817070"/>
      <w:r>
        <w:t>Unipacker</w:t>
      </w:r>
      <w:bookmarkEnd w:id="225"/>
    </w:p>
    <w:p w14:paraId="3B0F5AFC" w14:textId="09D6F2F4" w:rsidR="00733E65" w:rsidRDefault="00986A59" w:rsidP="00A50F9C">
      <w:r>
        <w:t>Download tại đường dẫn:</w:t>
      </w:r>
      <w:r w:rsidR="00432FFD">
        <w:t xml:space="preserve"> </w:t>
      </w:r>
      <w:hyperlink r:id="rId83" w:history="1">
        <w:r w:rsidR="00733E65" w:rsidRPr="00733E65">
          <w:rPr>
            <w:rStyle w:val="Hyperlink"/>
          </w:rPr>
          <w:t>unipacker/unipacker: Automatic and platform-independent unpacker for Windows binaries based on emulation</w:t>
        </w:r>
      </w:hyperlink>
    </w:p>
    <w:p w14:paraId="0B83F513" w14:textId="3343955C" w:rsidR="00986A59" w:rsidRDefault="00986A59" w:rsidP="00A50F9C">
      <w:r>
        <w:t>Sau khi tải</w:t>
      </w:r>
      <w:r w:rsidR="00733E65">
        <w:t xml:space="preserve"> công c</w:t>
      </w:r>
      <w:r w:rsidR="009A0886">
        <w:t>ụ</w:t>
      </w:r>
      <w:r>
        <w:t xml:space="preserve"> về</w:t>
      </w:r>
      <w:r w:rsidR="009A0886">
        <w:t>, chúng</w:t>
      </w:r>
      <w:r>
        <w:t xml:space="preserve"> ta có thư mục </w:t>
      </w:r>
      <w:r w:rsidR="009A0886">
        <w:t>chứa rất nhiều tệp tin. Ngoài các tệp tin để cài đặt</w:t>
      </w:r>
      <w:r w:rsidR="00B270E1">
        <w:t>, thư mục này còn chứa một số sample cho người dùng sử dụng để thử nghiệm công cụ</w:t>
      </w:r>
      <w:r w:rsidR="00952CBC">
        <w:t xml:space="preserve"> mà không cần tốn thời gian thu thập thêm.</w:t>
      </w:r>
    </w:p>
    <w:p w14:paraId="665D8B21" w14:textId="77777777" w:rsidR="00224E8A" w:rsidRDefault="005931F2" w:rsidP="00224E8A">
      <w:pPr>
        <w:keepNext/>
        <w:ind w:firstLine="0"/>
        <w:jc w:val="center"/>
      </w:pPr>
      <w:r w:rsidRPr="005931F2">
        <w:rPr>
          <w:noProof/>
        </w:rPr>
        <w:drawing>
          <wp:inline distT="0" distB="0" distL="0" distR="0" wp14:anchorId="7E7F0706" wp14:editId="6AAC8882">
            <wp:extent cx="5551170" cy="1406749"/>
            <wp:effectExtent l="0" t="0" r="0" b="3175"/>
            <wp:docPr id="160677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72686" name=""/>
                    <pic:cNvPicPr/>
                  </pic:nvPicPr>
                  <pic:blipFill>
                    <a:blip r:embed="rId84"/>
                    <a:stretch>
                      <a:fillRect/>
                    </a:stretch>
                  </pic:blipFill>
                  <pic:spPr>
                    <a:xfrm>
                      <a:off x="0" y="0"/>
                      <a:ext cx="5565157" cy="1410294"/>
                    </a:xfrm>
                    <a:prstGeom prst="rect">
                      <a:avLst/>
                    </a:prstGeom>
                  </pic:spPr>
                </pic:pic>
              </a:graphicData>
            </a:graphic>
          </wp:inline>
        </w:drawing>
      </w:r>
    </w:p>
    <w:p w14:paraId="4B97CE16" w14:textId="408541DF" w:rsidR="00952CBC" w:rsidRDefault="00224E8A" w:rsidP="00224E8A">
      <w:pPr>
        <w:pStyle w:val="Caption"/>
      </w:pPr>
      <w:bookmarkStart w:id="226" w:name="_Toc187796320"/>
      <w:bookmarkStart w:id="227" w:name="_Toc187814806"/>
      <w:bookmarkStart w:id="228" w:name="_Toc187856677"/>
      <w:r>
        <w:t xml:space="preserve">Hình </w:t>
      </w:r>
      <w:fldSimple w:instr=" SEQ Hình \* ARABIC ">
        <w:r w:rsidR="0052290A">
          <w:rPr>
            <w:noProof/>
          </w:rPr>
          <w:t>64</w:t>
        </w:r>
      </w:fldSimple>
      <w:r w:rsidR="00952CBC">
        <w:t>. Thư mục chứa công cụ Unipacker</w:t>
      </w:r>
      <w:bookmarkEnd w:id="226"/>
      <w:bookmarkEnd w:id="227"/>
      <w:bookmarkEnd w:id="228"/>
    </w:p>
    <w:p w14:paraId="3EF8CD88" w14:textId="316BEFEA" w:rsidR="005931F2" w:rsidRDefault="005931F2" w:rsidP="005931F2">
      <w:pPr>
        <w:ind w:firstLine="720"/>
      </w:pPr>
      <w:r>
        <w:t xml:space="preserve">Sau đó ta có thể chạy file setup.py để có thể thực thi unipacker trên </w:t>
      </w:r>
      <w:r w:rsidR="00B12770">
        <w:t>cmd. Tuy nhiên, nhóm đã gặp khó khăn trong việc cài đặt</w:t>
      </w:r>
      <w:r w:rsidR="007F1BB7">
        <w:t xml:space="preserve"> vì lỗi liên quan đến yara. Khi </w:t>
      </w:r>
      <w:r w:rsidR="007D15CE">
        <w:t>nhóm thử chạy trên máy không gặp lỗi yara thì vẫn không thể chạy unipacker trực tiếp trên cmd, nên nhóm đã chọn thực thi bằng cách chạy trên</w:t>
      </w:r>
      <w:r w:rsidR="007539A6">
        <w:t xml:space="preserve"> docker với máy gặp lỗi yara và thực hiện thông qua ~/unipacker/</w:t>
      </w:r>
      <w:r w:rsidR="00184279">
        <w:t>shell.py.</w:t>
      </w:r>
    </w:p>
    <w:p w14:paraId="5D9153D6" w14:textId="77777777" w:rsidR="00825E82" w:rsidRDefault="00184279" w:rsidP="008D7DDE">
      <w:r>
        <w:t>Để thực thi bằng docker</w:t>
      </w:r>
      <w:r w:rsidR="008D7DDE">
        <w:t xml:space="preserve">, chúng ta thực hiện câu lệnh sau: </w:t>
      </w:r>
    </w:p>
    <w:p w14:paraId="32721EB1" w14:textId="77777777" w:rsidR="00FC7A2A" w:rsidRDefault="008D7DDE" w:rsidP="008D7DDE">
      <w:r>
        <w:t xml:space="preserve">“sudo docker run -it -v </w:t>
      </w:r>
      <w:r w:rsidR="00825E82">
        <w:t>&lt;</w:t>
      </w:r>
      <w:r w:rsidR="00E52CEC">
        <w:t>folder_path</w:t>
      </w:r>
      <w:r w:rsidR="00FC7A2A">
        <w:t>&gt;</w:t>
      </w:r>
      <w:r>
        <w:t>:/root/unipacker/local_samples vfsrfs/unipacker”</w:t>
      </w:r>
      <w:r w:rsidR="00E52CEC">
        <w:t xml:space="preserve"> </w:t>
      </w:r>
    </w:p>
    <w:p w14:paraId="11ACD4F8" w14:textId="2491DA36" w:rsidR="008D7DDE" w:rsidRDefault="009E1620" w:rsidP="008D7DDE">
      <w:r>
        <w:t>V</w:t>
      </w:r>
      <w:r w:rsidR="00E52CEC">
        <w:t>ới folder_path là đường dẫn đến thư mục chứa các sample</w:t>
      </w:r>
      <w:r w:rsidR="00FC7A2A">
        <w:t xml:space="preserve"> muốn đóng gói</w:t>
      </w:r>
      <w:r w:rsidR="00E52CEC">
        <w:t>.</w:t>
      </w:r>
    </w:p>
    <w:p w14:paraId="4CD3DDFE" w14:textId="77777777" w:rsidR="00224E8A" w:rsidRDefault="00962DDE" w:rsidP="00224E8A">
      <w:pPr>
        <w:keepNext/>
        <w:ind w:firstLine="0"/>
        <w:jc w:val="center"/>
      </w:pPr>
      <w:r w:rsidRPr="00962DDE">
        <w:rPr>
          <w:noProof/>
        </w:rPr>
        <w:lastRenderedPageBreak/>
        <w:drawing>
          <wp:inline distT="0" distB="0" distL="0" distR="0" wp14:anchorId="794BB568" wp14:editId="07418FEC">
            <wp:extent cx="5685183" cy="2143100"/>
            <wp:effectExtent l="0" t="0" r="0" b="0"/>
            <wp:docPr id="199721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1398" name=""/>
                    <pic:cNvPicPr/>
                  </pic:nvPicPr>
                  <pic:blipFill>
                    <a:blip r:embed="rId85"/>
                    <a:stretch>
                      <a:fillRect/>
                    </a:stretch>
                  </pic:blipFill>
                  <pic:spPr>
                    <a:xfrm>
                      <a:off x="0" y="0"/>
                      <a:ext cx="5696808" cy="2147482"/>
                    </a:xfrm>
                    <a:prstGeom prst="rect">
                      <a:avLst/>
                    </a:prstGeom>
                  </pic:spPr>
                </pic:pic>
              </a:graphicData>
            </a:graphic>
          </wp:inline>
        </w:drawing>
      </w:r>
    </w:p>
    <w:p w14:paraId="0A095AF7" w14:textId="71252D45" w:rsidR="009E1620" w:rsidRDefault="00224E8A" w:rsidP="00224E8A">
      <w:pPr>
        <w:pStyle w:val="Caption"/>
      </w:pPr>
      <w:bookmarkStart w:id="229" w:name="_Toc187796321"/>
      <w:bookmarkStart w:id="230" w:name="_Toc187814807"/>
      <w:bookmarkStart w:id="231" w:name="_Toc187856678"/>
      <w:r>
        <w:t xml:space="preserve">Hình </w:t>
      </w:r>
      <w:fldSimple w:instr=" SEQ Hình \* ARABIC ">
        <w:r w:rsidR="0052290A">
          <w:rPr>
            <w:noProof/>
          </w:rPr>
          <w:t>65</w:t>
        </w:r>
      </w:fldSimple>
      <w:r w:rsidR="009E1620">
        <w:t xml:space="preserve">. </w:t>
      </w:r>
      <w:r w:rsidR="00E10181">
        <w:t>Giao diện chính của công cụ Unipacker</w:t>
      </w:r>
      <w:bookmarkEnd w:id="229"/>
      <w:bookmarkEnd w:id="230"/>
      <w:bookmarkEnd w:id="231"/>
    </w:p>
    <w:p w14:paraId="29612D6E" w14:textId="77777777" w:rsidR="00223883" w:rsidRDefault="00CD386A" w:rsidP="00EE47FE">
      <w:pPr>
        <w:ind w:firstLine="720"/>
      </w:pPr>
      <w:r>
        <w:t>Khi cmd hiện dòng “Enter the option ID:”</w:t>
      </w:r>
      <w:r w:rsidR="00336A5C">
        <w:t>,</w:t>
      </w:r>
      <w:r w:rsidR="001E7548">
        <w:t xml:space="preserve"> lúc này chúng ta sẽ được lựa chọn các tệp tin muốn </w:t>
      </w:r>
      <w:r w:rsidR="00B57AE3">
        <w:t>kiểm tra. Hiện tại trên màn hình chỉ mới có option “[0] New Sample</w:t>
      </w:r>
      <w:r w:rsidR="00D53326">
        <w:t>”</w:t>
      </w:r>
      <w:r w:rsidR="0005036F">
        <w:t xml:space="preserve"> vì đây là lần đầu tiên ta mở công cụ nên chưa có các option khác.</w:t>
      </w:r>
      <w:r w:rsidR="00BE4BB3">
        <w:t xml:space="preserve"> Nếu </w:t>
      </w:r>
      <w:r w:rsidR="00C9241F">
        <w:t xml:space="preserve">đã thử đưa các tệp tin vào kiểm tra rồi, thì màn hình sẽ hiện thêm các option chứa </w:t>
      </w:r>
      <w:r w:rsidR="00D77422">
        <w:t xml:space="preserve">các </w:t>
      </w:r>
      <w:r w:rsidR="00C9241F">
        <w:t>tệp tin đã kiểm tra đó</w:t>
      </w:r>
      <w:r w:rsidR="00D77422">
        <w:t>, giúp người dùng chọn lại mà không nhất thiết phải tra lại đường dẫn đã từng kiểm tra.</w:t>
      </w:r>
      <w:r w:rsidR="00336A5C">
        <w:t xml:space="preserve"> </w:t>
      </w:r>
    </w:p>
    <w:p w14:paraId="49BE62EC" w14:textId="1F38BB0A" w:rsidR="00EE47FE" w:rsidRDefault="00223883" w:rsidP="00EE47FE">
      <w:pPr>
        <w:ind w:firstLine="720"/>
      </w:pPr>
      <w:r>
        <w:t>Ở đây, nhóm sẽ thử kiểm tra một tệp tin mới,</w:t>
      </w:r>
      <w:r w:rsidR="00336A5C">
        <w:t xml:space="preserve"> nhập </w:t>
      </w:r>
      <w:r>
        <w:t>ID [0]</w:t>
      </w:r>
      <w:r w:rsidR="004D6FD3">
        <w:t xml:space="preserve"> vào rồi nhập đường dẫn đến </w:t>
      </w:r>
      <w:r w:rsidR="006E454F">
        <w:t>tệp tin muốn kiểm tra</w:t>
      </w:r>
      <w:r w:rsidR="004D6FD3">
        <w:t>:</w:t>
      </w:r>
    </w:p>
    <w:p w14:paraId="508E133D" w14:textId="77777777" w:rsidR="00A405E0" w:rsidRDefault="00992FBE" w:rsidP="00224E8A">
      <w:pPr>
        <w:keepNext/>
        <w:ind w:firstLine="0"/>
        <w:jc w:val="center"/>
      </w:pPr>
      <w:r w:rsidRPr="00992FBE">
        <w:rPr>
          <w:noProof/>
        </w:rPr>
        <w:drawing>
          <wp:inline distT="0" distB="0" distL="0" distR="0" wp14:anchorId="2191248C" wp14:editId="200E66E1">
            <wp:extent cx="4086860" cy="2553767"/>
            <wp:effectExtent l="0" t="0" r="0" b="0"/>
            <wp:docPr id="17253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230" name=""/>
                    <pic:cNvPicPr/>
                  </pic:nvPicPr>
                  <pic:blipFill>
                    <a:blip r:embed="rId86"/>
                    <a:stretch>
                      <a:fillRect/>
                    </a:stretch>
                  </pic:blipFill>
                  <pic:spPr>
                    <a:xfrm>
                      <a:off x="0" y="0"/>
                      <a:ext cx="4103104" cy="2563918"/>
                    </a:xfrm>
                    <a:prstGeom prst="rect">
                      <a:avLst/>
                    </a:prstGeom>
                  </pic:spPr>
                </pic:pic>
              </a:graphicData>
            </a:graphic>
          </wp:inline>
        </w:drawing>
      </w:r>
    </w:p>
    <w:p w14:paraId="51D42B8F" w14:textId="44579166" w:rsidR="006E454F" w:rsidRDefault="00A405E0" w:rsidP="00A405E0">
      <w:pPr>
        <w:pStyle w:val="Caption"/>
      </w:pPr>
      <w:bookmarkStart w:id="232" w:name="_Toc187796322"/>
      <w:bookmarkStart w:id="233" w:name="_Toc187814808"/>
      <w:bookmarkStart w:id="234" w:name="_Toc187856679"/>
      <w:r>
        <w:t xml:space="preserve">Hình </w:t>
      </w:r>
      <w:fldSimple w:instr=" SEQ Hình \* ARABIC ">
        <w:r w:rsidR="0052290A">
          <w:rPr>
            <w:noProof/>
          </w:rPr>
          <w:t>66</w:t>
        </w:r>
      </w:fldSimple>
      <w:r w:rsidR="006E454F">
        <w:t xml:space="preserve">. </w:t>
      </w:r>
      <w:r w:rsidR="00E47CD0">
        <w:t>Kiểm tra một tệp tin bị đóng gói bằng Unipacker</w:t>
      </w:r>
      <w:bookmarkEnd w:id="232"/>
      <w:bookmarkEnd w:id="233"/>
      <w:bookmarkEnd w:id="234"/>
      <w:r w:rsidR="006E454F">
        <w:t xml:space="preserve"> </w:t>
      </w:r>
    </w:p>
    <w:p w14:paraId="55ABEAAD" w14:textId="22F51720" w:rsidR="00992FBE" w:rsidRDefault="00992FBE" w:rsidP="004D6FD3">
      <w:pPr>
        <w:ind w:firstLine="0"/>
      </w:pPr>
      <w:r>
        <w:tab/>
      </w:r>
      <w:r w:rsidR="00E47CD0">
        <w:t>Để xem thông tin chi tiết của tệp tin,</w:t>
      </w:r>
      <w:r>
        <w:t xml:space="preserve"> nhập </w:t>
      </w:r>
      <w:r w:rsidR="00E47CD0">
        <w:t>lệnh “aaa”:</w:t>
      </w:r>
    </w:p>
    <w:p w14:paraId="5FC1318E" w14:textId="77777777" w:rsidR="00A405E0" w:rsidRDefault="00CD47F5" w:rsidP="00224E8A">
      <w:pPr>
        <w:keepNext/>
        <w:ind w:firstLine="0"/>
        <w:jc w:val="center"/>
      </w:pPr>
      <w:r w:rsidRPr="00CD47F5">
        <w:rPr>
          <w:noProof/>
        </w:rPr>
        <w:lastRenderedPageBreak/>
        <w:drawing>
          <wp:inline distT="0" distB="0" distL="0" distR="0" wp14:anchorId="2165497C" wp14:editId="58EE3017">
            <wp:extent cx="4335473" cy="1964884"/>
            <wp:effectExtent l="0" t="0" r="8255" b="0"/>
            <wp:docPr id="19423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207" name=""/>
                    <pic:cNvPicPr/>
                  </pic:nvPicPr>
                  <pic:blipFill>
                    <a:blip r:embed="rId87"/>
                    <a:stretch>
                      <a:fillRect/>
                    </a:stretch>
                  </pic:blipFill>
                  <pic:spPr>
                    <a:xfrm>
                      <a:off x="0" y="0"/>
                      <a:ext cx="4344946" cy="1969177"/>
                    </a:xfrm>
                    <a:prstGeom prst="rect">
                      <a:avLst/>
                    </a:prstGeom>
                  </pic:spPr>
                </pic:pic>
              </a:graphicData>
            </a:graphic>
          </wp:inline>
        </w:drawing>
      </w:r>
    </w:p>
    <w:p w14:paraId="4E87563E" w14:textId="2A33F0DC" w:rsidR="003D1DAE" w:rsidRDefault="00A405E0" w:rsidP="00A405E0">
      <w:pPr>
        <w:pStyle w:val="Caption"/>
      </w:pPr>
      <w:bookmarkStart w:id="235" w:name="_Toc187796323"/>
      <w:bookmarkStart w:id="236" w:name="_Toc187814809"/>
      <w:bookmarkStart w:id="237" w:name="_Toc187856680"/>
      <w:r>
        <w:t xml:space="preserve">Hình </w:t>
      </w:r>
      <w:fldSimple w:instr=" SEQ Hình \* ARABIC ">
        <w:r w:rsidR="0052290A">
          <w:rPr>
            <w:noProof/>
          </w:rPr>
          <w:t>67</w:t>
        </w:r>
      </w:fldSimple>
      <w:r w:rsidR="003D1DAE">
        <w:t xml:space="preserve">. </w:t>
      </w:r>
      <w:r w:rsidR="00D15856" w:rsidRPr="00024B95">
        <w:t xml:space="preserve"> </w:t>
      </w:r>
      <w:r w:rsidR="003D1DAE">
        <w:t>Kiểm tra thông tin tệp trong Unipacker</w:t>
      </w:r>
      <w:bookmarkEnd w:id="235"/>
      <w:bookmarkEnd w:id="236"/>
      <w:bookmarkEnd w:id="237"/>
      <w:r w:rsidR="003D1DAE">
        <w:t xml:space="preserve"> </w:t>
      </w:r>
    </w:p>
    <w:p w14:paraId="32DAC71C" w14:textId="77777777" w:rsidR="00BC51C1" w:rsidRPr="00291D79" w:rsidRDefault="001E4177" w:rsidP="00BC51C1">
      <w:pPr>
        <w:rPr>
          <w:rFonts w:cs="Times New Roman"/>
          <w:szCs w:val="26"/>
        </w:rPr>
      </w:pPr>
      <w:r w:rsidRPr="00291D79">
        <w:rPr>
          <w:rFonts w:cs="Times New Roman"/>
          <w:szCs w:val="26"/>
        </w:rPr>
        <w:t>Theo Hình 67, ta có được thông tin là file được phân tích là file PE32 và được đóng gói bởi công cụ FSG.</w:t>
      </w:r>
    </w:p>
    <w:p w14:paraId="0E1555D1" w14:textId="77777777" w:rsidR="00BC51C1" w:rsidRPr="00291D79" w:rsidRDefault="00BC51C1" w:rsidP="00BC51C1">
      <w:pPr>
        <w:rPr>
          <w:rFonts w:cs="Times New Roman"/>
          <w:b/>
          <w:bCs/>
          <w:szCs w:val="26"/>
        </w:rPr>
      </w:pPr>
      <w:r w:rsidRPr="00291D79">
        <w:rPr>
          <w:rFonts w:cs="Times New Roman"/>
          <w:b/>
          <w:bCs/>
          <w:szCs w:val="26"/>
        </w:rPr>
        <w:t>Thống kê PE</w:t>
      </w:r>
    </w:p>
    <w:p w14:paraId="6389E1D4" w14:textId="53484067" w:rsidR="00BC51C1" w:rsidRPr="00291D79" w:rsidRDefault="005A709C" w:rsidP="00BC51C1">
      <w:pPr>
        <w:rPr>
          <w:rFonts w:cs="Times New Roman"/>
          <w:szCs w:val="26"/>
        </w:rPr>
      </w:pPr>
      <w:r w:rsidRPr="00291D79">
        <w:rPr>
          <w:rFonts w:cs="Times New Roman"/>
          <w:szCs w:val="26"/>
        </w:rPr>
        <w:t>Trong PE stats sẽ hiển thị k</w:t>
      </w:r>
      <w:r w:rsidR="00BC51C1" w:rsidRPr="00291D79">
        <w:rPr>
          <w:rFonts w:cs="Times New Roman"/>
          <w:szCs w:val="26"/>
        </w:rPr>
        <w:t>ích thước bộ nhớ được khai báo mà tệp PE sẽ chiếm và bao nhiêu thực tế được sử dụng (để phát hiện sự khác biệt dễ dàng). Thêm vào đó,</w:t>
      </w:r>
      <w:r w:rsidRPr="00291D79">
        <w:rPr>
          <w:rFonts w:cs="Times New Roman"/>
          <w:szCs w:val="26"/>
        </w:rPr>
        <w:t xml:space="preserve"> còn có</w:t>
      </w:r>
      <w:r w:rsidR="00BC51C1" w:rsidRPr="00291D79">
        <w:rPr>
          <w:rFonts w:cs="Times New Roman"/>
          <w:szCs w:val="26"/>
        </w:rPr>
        <w:t xml:space="preserve"> địa chỉ cơ sở image được hiển thị (thường là 0x400000 hoặc 0x10000000) và các không gian địa chỉ đã dự trữ cho bộ nhớ stack và hook API-call.</w:t>
      </w:r>
    </w:p>
    <w:p w14:paraId="3BA976FB" w14:textId="75E8FCC5" w:rsidR="00A405E0" w:rsidRPr="00291D79" w:rsidRDefault="000346B6" w:rsidP="00A405E0">
      <w:pPr>
        <w:keepNext/>
        <w:jc w:val="center"/>
        <w:rPr>
          <w:rFonts w:cs="Times New Roman"/>
          <w:szCs w:val="26"/>
        </w:rPr>
      </w:pPr>
      <w:r w:rsidRPr="00291D79">
        <w:rPr>
          <w:rFonts w:cs="Times New Roman"/>
          <w:noProof/>
          <w:szCs w:val="26"/>
        </w:rPr>
        <w:drawing>
          <wp:inline distT="0" distB="0" distL="0" distR="0" wp14:anchorId="0636166B" wp14:editId="25B88B95">
            <wp:extent cx="5303213" cy="892727"/>
            <wp:effectExtent l="0" t="0" r="0" b="3175"/>
            <wp:docPr id="14425719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71945" name="Picture 1" descr="A screen shot of a computer&#10;&#10;Description automatically generated"/>
                    <pic:cNvPicPr/>
                  </pic:nvPicPr>
                  <pic:blipFill rotWithShape="1">
                    <a:blip r:embed="rId87"/>
                    <a:srcRect t="62857"/>
                    <a:stretch/>
                  </pic:blipFill>
                  <pic:spPr bwMode="auto">
                    <a:xfrm>
                      <a:off x="0" y="0"/>
                      <a:ext cx="5306011" cy="893198"/>
                    </a:xfrm>
                    <a:prstGeom prst="rect">
                      <a:avLst/>
                    </a:prstGeom>
                    <a:ln>
                      <a:noFill/>
                    </a:ln>
                    <a:extLst>
                      <a:ext uri="{53640926-AAD7-44D8-BBD7-CCE9431645EC}">
                        <a14:shadowObscured xmlns:a14="http://schemas.microsoft.com/office/drawing/2010/main"/>
                      </a:ext>
                    </a:extLst>
                  </pic:spPr>
                </pic:pic>
              </a:graphicData>
            </a:graphic>
          </wp:inline>
        </w:drawing>
      </w:r>
    </w:p>
    <w:p w14:paraId="6F464369" w14:textId="18498391" w:rsidR="00BC51C1" w:rsidRPr="00291D79" w:rsidRDefault="00A405E0" w:rsidP="00A405E0">
      <w:pPr>
        <w:pStyle w:val="Caption"/>
      </w:pPr>
      <w:bookmarkStart w:id="238" w:name="_Toc187796324"/>
      <w:bookmarkStart w:id="239" w:name="_Toc187814810"/>
      <w:bookmarkStart w:id="240" w:name="_Toc187856681"/>
      <w:r>
        <w:t xml:space="preserve">Hình </w:t>
      </w:r>
      <w:fldSimple w:instr=" SEQ Hình \* ARABIC ">
        <w:r w:rsidR="0052290A">
          <w:rPr>
            <w:noProof/>
          </w:rPr>
          <w:t>68</w:t>
        </w:r>
      </w:fldSimple>
      <w:r w:rsidR="005A709C" w:rsidRPr="00291D79">
        <w:t xml:space="preserve">. </w:t>
      </w:r>
      <w:r w:rsidR="00BC51C1" w:rsidRPr="00291D79">
        <w:t>Các thông số</w:t>
      </w:r>
      <w:r w:rsidR="00B700FA" w:rsidRPr="00291D79">
        <w:t xml:space="preserve"> PE</w:t>
      </w:r>
      <w:r w:rsidR="00BC51C1" w:rsidRPr="00291D79">
        <w:t xml:space="preserve"> thống kê được</w:t>
      </w:r>
      <w:r w:rsidR="005A709C" w:rsidRPr="00291D79">
        <w:t xml:space="preserve"> trong U</w:t>
      </w:r>
      <w:r w:rsidR="00B700FA" w:rsidRPr="00291D79">
        <w:t>nipacker</w:t>
      </w:r>
      <w:bookmarkEnd w:id="238"/>
      <w:bookmarkEnd w:id="239"/>
      <w:bookmarkEnd w:id="240"/>
    </w:p>
    <w:p w14:paraId="7595173D" w14:textId="77777777" w:rsidR="00BC51C1" w:rsidRPr="00291D79" w:rsidRDefault="00BC51C1" w:rsidP="005A709C">
      <w:pPr>
        <w:rPr>
          <w:rFonts w:cs="Times New Roman"/>
          <w:szCs w:val="26"/>
        </w:rPr>
      </w:pPr>
      <w:r w:rsidRPr="00291D79">
        <w:rPr>
          <w:rFonts w:cs="Times New Roman"/>
          <w:szCs w:val="26"/>
        </w:rPr>
        <w:t>Giải thích:</w:t>
      </w:r>
    </w:p>
    <w:p w14:paraId="73A9885A" w14:textId="45AA6552" w:rsidR="00BC51C1" w:rsidRPr="00291D79" w:rsidRDefault="00BC51C1" w:rsidP="00B700FA">
      <w:pPr>
        <w:pStyle w:val="ListParagraph"/>
        <w:numPr>
          <w:ilvl w:val="0"/>
          <w:numId w:val="43"/>
        </w:numPr>
        <w:rPr>
          <w:rFonts w:cs="Times New Roman"/>
          <w:szCs w:val="26"/>
        </w:rPr>
      </w:pPr>
      <w:r w:rsidRPr="00291D79">
        <w:rPr>
          <w:rFonts w:cs="Times New Roman"/>
          <w:szCs w:val="26"/>
        </w:rPr>
        <w:t>Declared virtual memory size: 0x1</w:t>
      </w:r>
      <w:r w:rsidR="005A709C" w:rsidRPr="00291D79">
        <w:rPr>
          <w:rFonts w:cs="Times New Roman"/>
          <w:szCs w:val="26"/>
        </w:rPr>
        <w:t>7</w:t>
      </w:r>
      <w:r w:rsidRPr="00291D79">
        <w:rPr>
          <w:rFonts w:cs="Times New Roman"/>
          <w:szCs w:val="26"/>
        </w:rPr>
        <w:t xml:space="preserve">000: Đây là kích thước bộ nhớ ảo mà chương trình yêu cầu khi được tải vào bộ nhớ (tương đương với </w:t>
      </w:r>
      <w:r w:rsidR="00FF4DE8" w:rsidRPr="00291D79">
        <w:rPr>
          <w:rFonts w:cs="Times New Roman"/>
          <w:szCs w:val="26"/>
        </w:rPr>
        <w:t>94,208 bytes</w:t>
      </w:r>
      <w:r w:rsidRPr="00291D79">
        <w:rPr>
          <w:rFonts w:cs="Times New Roman"/>
          <w:szCs w:val="26"/>
        </w:rPr>
        <w:t>)</w:t>
      </w:r>
      <w:r w:rsidR="00B700FA" w:rsidRPr="00291D79">
        <w:rPr>
          <w:rFonts w:cs="Times New Roman"/>
          <w:szCs w:val="26"/>
        </w:rPr>
        <w:t>.</w:t>
      </w:r>
    </w:p>
    <w:p w14:paraId="49E0D503" w14:textId="34FDDA53" w:rsidR="00BC51C1" w:rsidRPr="00291D79" w:rsidRDefault="00BC51C1" w:rsidP="00B700FA">
      <w:pPr>
        <w:pStyle w:val="ListParagraph"/>
        <w:numPr>
          <w:ilvl w:val="0"/>
          <w:numId w:val="43"/>
        </w:numPr>
        <w:rPr>
          <w:rFonts w:cs="Times New Roman"/>
          <w:szCs w:val="26"/>
        </w:rPr>
      </w:pPr>
      <w:r w:rsidRPr="00291D79">
        <w:rPr>
          <w:rFonts w:cs="Times New Roman"/>
          <w:szCs w:val="26"/>
        </w:rPr>
        <w:t>Actual loaded image size: 0x</w:t>
      </w:r>
      <w:r w:rsidR="005A709C" w:rsidRPr="00291D79">
        <w:rPr>
          <w:rFonts w:cs="Times New Roman"/>
          <w:szCs w:val="26"/>
        </w:rPr>
        <w:t>5</w:t>
      </w:r>
      <w:r w:rsidRPr="00291D79">
        <w:rPr>
          <w:rFonts w:cs="Times New Roman"/>
          <w:szCs w:val="26"/>
        </w:rPr>
        <w:t xml:space="preserve">200: Đây là kích thước thực tế của chương trình (image) khi nó được tải vào bộ nhớ (tương đương với </w:t>
      </w:r>
      <w:r w:rsidR="005A709C" w:rsidRPr="00291D79">
        <w:rPr>
          <w:rFonts w:cs="Times New Roman"/>
          <w:szCs w:val="26"/>
        </w:rPr>
        <w:t>20,99</w:t>
      </w:r>
      <w:r w:rsidRPr="00291D79">
        <w:rPr>
          <w:rFonts w:cs="Times New Roman"/>
          <w:szCs w:val="26"/>
        </w:rPr>
        <w:t xml:space="preserve"> bytes)</w:t>
      </w:r>
      <w:r w:rsidR="00B700FA" w:rsidRPr="00291D79">
        <w:rPr>
          <w:rFonts w:cs="Times New Roman"/>
          <w:szCs w:val="26"/>
        </w:rPr>
        <w:t>.</w:t>
      </w:r>
    </w:p>
    <w:p w14:paraId="5158B8B8" w14:textId="57D0ED87" w:rsidR="00BC51C1" w:rsidRPr="00291D79" w:rsidRDefault="00BC51C1" w:rsidP="00B700FA">
      <w:pPr>
        <w:rPr>
          <w:rFonts w:cs="Times New Roman"/>
          <w:b/>
          <w:bCs/>
          <w:szCs w:val="26"/>
        </w:rPr>
      </w:pPr>
      <w:r w:rsidRPr="00291D79">
        <w:rPr>
          <w:rFonts w:cs="Times New Roman"/>
          <w:b/>
          <w:bCs/>
          <w:szCs w:val="26"/>
        </w:rPr>
        <w:t>Import</w:t>
      </w:r>
    </w:p>
    <w:p w14:paraId="53B34282" w14:textId="4B01D26A" w:rsidR="00BC51C1" w:rsidRPr="00291D79" w:rsidRDefault="00B700FA" w:rsidP="00BC51C1">
      <w:pPr>
        <w:rPr>
          <w:rFonts w:cs="Times New Roman"/>
          <w:szCs w:val="26"/>
        </w:rPr>
      </w:pPr>
      <w:r w:rsidRPr="00291D79">
        <w:rPr>
          <w:rFonts w:cs="Times New Roman"/>
          <w:szCs w:val="26"/>
        </w:rPr>
        <w:lastRenderedPageBreak/>
        <w:t>Trong trường Import sẽ l</w:t>
      </w:r>
      <w:r w:rsidR="00BC51C1" w:rsidRPr="00291D79">
        <w:rPr>
          <w:rFonts w:cs="Times New Roman"/>
          <w:szCs w:val="26"/>
        </w:rPr>
        <w:t>iệt kê cá</w:t>
      </w:r>
      <w:r w:rsidRPr="00291D79">
        <w:rPr>
          <w:rFonts w:cs="Times New Roman"/>
          <w:szCs w:val="26"/>
        </w:rPr>
        <w:t xml:space="preserve">c thư viện </w:t>
      </w:r>
      <w:r w:rsidR="00BC51C1" w:rsidRPr="00291D79">
        <w:rPr>
          <w:rFonts w:cs="Times New Roman"/>
          <w:szCs w:val="26"/>
        </w:rPr>
        <w:t>được khai báo trong PE header</w:t>
      </w:r>
      <w:r w:rsidRPr="00291D79">
        <w:rPr>
          <w:rFonts w:cs="Times New Roman"/>
          <w:szCs w:val="26"/>
        </w:rPr>
        <w:t xml:space="preserve"> bao gồm cả thư viện tĩnh lẫn thư viện động.</w:t>
      </w:r>
    </w:p>
    <w:p w14:paraId="1F0B6300" w14:textId="77777777" w:rsidR="00A405E0" w:rsidRPr="00291D79" w:rsidRDefault="00BC51C1" w:rsidP="00A405E0">
      <w:pPr>
        <w:keepNext/>
        <w:jc w:val="center"/>
        <w:rPr>
          <w:rFonts w:cs="Times New Roman"/>
          <w:szCs w:val="26"/>
        </w:rPr>
      </w:pPr>
      <w:r w:rsidRPr="00291D79">
        <w:rPr>
          <w:rFonts w:cs="Times New Roman"/>
          <w:noProof/>
          <w:szCs w:val="26"/>
        </w:rPr>
        <w:drawing>
          <wp:inline distT="0" distB="0" distL="0" distR="0" wp14:anchorId="6A8C87C4" wp14:editId="65EA9562">
            <wp:extent cx="3121638" cy="2398011"/>
            <wp:effectExtent l="0" t="0" r="3175" b="2540"/>
            <wp:docPr id="2033579901"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79901" name="Picture 22" descr="A screenshot of a computer pro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42048" cy="2413690"/>
                    </a:xfrm>
                    <a:prstGeom prst="rect">
                      <a:avLst/>
                    </a:prstGeom>
                    <a:noFill/>
                    <a:ln>
                      <a:noFill/>
                    </a:ln>
                  </pic:spPr>
                </pic:pic>
              </a:graphicData>
            </a:graphic>
          </wp:inline>
        </w:drawing>
      </w:r>
    </w:p>
    <w:p w14:paraId="2FD1981A" w14:textId="064B4209" w:rsidR="00DE6B6A" w:rsidRPr="00291D79" w:rsidRDefault="00A405E0" w:rsidP="00A405E0">
      <w:pPr>
        <w:pStyle w:val="Caption"/>
      </w:pPr>
      <w:bookmarkStart w:id="241" w:name="_Toc187796325"/>
      <w:bookmarkStart w:id="242" w:name="_Toc187814811"/>
      <w:bookmarkStart w:id="243" w:name="_Toc187856682"/>
      <w:r>
        <w:t xml:space="preserve">Hình </w:t>
      </w:r>
      <w:fldSimple w:instr=" SEQ Hình \* ARABIC ">
        <w:r w:rsidR="0052290A">
          <w:rPr>
            <w:noProof/>
          </w:rPr>
          <w:t>69</w:t>
        </w:r>
      </w:fldSimple>
      <w:r w:rsidR="00DE6B6A" w:rsidRPr="00291D79">
        <w:t>. Thư viện tĩnh trong PE header</w:t>
      </w:r>
      <w:bookmarkEnd w:id="241"/>
      <w:bookmarkEnd w:id="242"/>
      <w:bookmarkEnd w:id="243"/>
    </w:p>
    <w:p w14:paraId="76EE3523" w14:textId="76A194AD" w:rsidR="00A405E0" w:rsidRPr="00291D79" w:rsidRDefault="00BC51C1" w:rsidP="00A405E0">
      <w:pPr>
        <w:keepNext/>
        <w:jc w:val="center"/>
        <w:rPr>
          <w:rFonts w:cs="Times New Roman"/>
          <w:szCs w:val="26"/>
        </w:rPr>
      </w:pPr>
      <w:r w:rsidRPr="00291D79">
        <w:rPr>
          <w:rFonts w:cs="Times New Roman"/>
          <w:i/>
          <w:iCs/>
          <w:noProof/>
          <w:szCs w:val="26"/>
        </w:rPr>
        <w:drawing>
          <wp:inline distT="0" distB="0" distL="0" distR="0" wp14:anchorId="5F970343" wp14:editId="09591AB1">
            <wp:extent cx="3061534" cy="1023826"/>
            <wp:effectExtent l="0" t="0" r="5715" b="5080"/>
            <wp:docPr id="78186568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5681" name="Picture 21" descr="A screen 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4486" cy="1038190"/>
                    </a:xfrm>
                    <a:prstGeom prst="rect">
                      <a:avLst/>
                    </a:prstGeom>
                    <a:noFill/>
                    <a:ln>
                      <a:noFill/>
                    </a:ln>
                  </pic:spPr>
                </pic:pic>
              </a:graphicData>
            </a:graphic>
          </wp:inline>
        </w:drawing>
      </w:r>
    </w:p>
    <w:p w14:paraId="2B7964DF" w14:textId="2A132BA5" w:rsidR="00BC51C1" w:rsidRPr="00291D79" w:rsidRDefault="00A405E0" w:rsidP="00A405E0">
      <w:pPr>
        <w:pStyle w:val="Caption"/>
      </w:pPr>
      <w:bookmarkStart w:id="244" w:name="_Toc187796326"/>
      <w:bookmarkStart w:id="245" w:name="_Toc187814812"/>
      <w:bookmarkStart w:id="246" w:name="_Toc187856683"/>
      <w:r>
        <w:t xml:space="preserve">Hình </w:t>
      </w:r>
      <w:fldSimple w:instr=" SEQ Hình \* ARABIC ">
        <w:r w:rsidR="0052290A">
          <w:rPr>
            <w:noProof/>
          </w:rPr>
          <w:t>70</w:t>
        </w:r>
      </w:fldSimple>
      <w:r w:rsidR="00DE6B6A" w:rsidRPr="00291D79">
        <w:t xml:space="preserve">. </w:t>
      </w:r>
      <w:r w:rsidR="00BC51C1" w:rsidRPr="00291D79">
        <w:t>Thư viện động</w:t>
      </w:r>
      <w:r w:rsidR="00DE6B6A" w:rsidRPr="00291D79">
        <w:t xml:space="preserve"> trong PE header</w:t>
      </w:r>
      <w:bookmarkEnd w:id="244"/>
      <w:bookmarkEnd w:id="245"/>
      <w:bookmarkEnd w:id="246"/>
    </w:p>
    <w:p w14:paraId="6B1F7AE1" w14:textId="1DC05C48" w:rsidR="00BC51C1" w:rsidRPr="00291D79" w:rsidRDefault="00BC51C1" w:rsidP="00DE6B6A">
      <w:pPr>
        <w:rPr>
          <w:rFonts w:cs="Times New Roman"/>
          <w:b/>
          <w:bCs/>
          <w:szCs w:val="26"/>
        </w:rPr>
      </w:pPr>
      <w:r w:rsidRPr="00291D79">
        <w:rPr>
          <w:rFonts w:cs="Times New Roman"/>
          <w:b/>
          <w:bCs/>
          <w:szCs w:val="26"/>
        </w:rPr>
        <w:t>Trạng thái thanh ghi</w:t>
      </w:r>
    </w:p>
    <w:p w14:paraId="31B9E899" w14:textId="569053FB" w:rsidR="00BC51C1" w:rsidRPr="00291D79" w:rsidRDefault="00DE6B6A" w:rsidP="00BC51C1">
      <w:pPr>
        <w:rPr>
          <w:rFonts w:cs="Times New Roman"/>
          <w:szCs w:val="26"/>
        </w:rPr>
      </w:pPr>
      <w:r w:rsidRPr="00291D79">
        <w:rPr>
          <w:rFonts w:cs="Times New Roman"/>
          <w:szCs w:val="26"/>
        </w:rPr>
        <w:t>Trong trường Register status</w:t>
      </w:r>
      <w:r w:rsidR="009F25DA" w:rsidRPr="00291D79">
        <w:rPr>
          <w:rFonts w:cs="Times New Roman"/>
          <w:szCs w:val="26"/>
        </w:rPr>
        <w:t xml:space="preserve"> sẽ hiển thị </w:t>
      </w:r>
      <w:r w:rsidR="00BC51C1" w:rsidRPr="00291D79">
        <w:rPr>
          <w:rFonts w:cs="Times New Roman"/>
          <w:szCs w:val="26"/>
        </w:rPr>
        <w:t>giá trị của các thanh ghi mô phỏng. Tại thời điểm này, chúng vẫn là các thiết lập từ quá trình tải.</w:t>
      </w:r>
    </w:p>
    <w:p w14:paraId="441D0DEC" w14:textId="77777777" w:rsidR="00A405E0" w:rsidRPr="00291D79" w:rsidRDefault="00BC51C1" w:rsidP="00A405E0">
      <w:pPr>
        <w:keepNext/>
        <w:jc w:val="center"/>
        <w:rPr>
          <w:rFonts w:cs="Times New Roman"/>
          <w:szCs w:val="26"/>
        </w:rPr>
      </w:pPr>
      <w:r w:rsidRPr="00291D79">
        <w:rPr>
          <w:rFonts w:cs="Times New Roman"/>
          <w:noProof/>
          <w:szCs w:val="26"/>
        </w:rPr>
        <w:drawing>
          <wp:inline distT="0" distB="0" distL="0" distR="0" wp14:anchorId="200D84FF" wp14:editId="2719BAC8">
            <wp:extent cx="1151989" cy="1485900"/>
            <wp:effectExtent l="0" t="0" r="0" b="0"/>
            <wp:docPr id="1405225016" name="Picture 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5016" name="Picture 20" descr="A black background with white 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68950" cy="1507778"/>
                    </a:xfrm>
                    <a:prstGeom prst="rect">
                      <a:avLst/>
                    </a:prstGeom>
                    <a:noFill/>
                    <a:ln>
                      <a:noFill/>
                    </a:ln>
                  </pic:spPr>
                </pic:pic>
              </a:graphicData>
            </a:graphic>
          </wp:inline>
        </w:drawing>
      </w:r>
    </w:p>
    <w:p w14:paraId="29ABF67F" w14:textId="313DA9B9" w:rsidR="00BC51C1" w:rsidRPr="00291D79" w:rsidRDefault="00A405E0" w:rsidP="00A405E0">
      <w:pPr>
        <w:pStyle w:val="Caption"/>
      </w:pPr>
      <w:bookmarkStart w:id="247" w:name="_Toc187796327"/>
      <w:bookmarkStart w:id="248" w:name="_Toc187814813"/>
      <w:bookmarkStart w:id="249" w:name="_Toc187856684"/>
      <w:r>
        <w:t xml:space="preserve">Hình </w:t>
      </w:r>
      <w:fldSimple w:instr=" SEQ Hình \* ARABIC ">
        <w:r w:rsidR="0052290A">
          <w:rPr>
            <w:noProof/>
          </w:rPr>
          <w:t>71</w:t>
        </w:r>
      </w:fldSimple>
      <w:r w:rsidR="008459BD" w:rsidRPr="00291D79">
        <w:t xml:space="preserve">. </w:t>
      </w:r>
      <w:r w:rsidR="00BC51C1" w:rsidRPr="00291D79">
        <w:t>Trạng thái của các thanh ghi</w:t>
      </w:r>
      <w:r w:rsidR="008459BD" w:rsidRPr="00291D79">
        <w:t xml:space="preserve"> </w:t>
      </w:r>
      <w:r w:rsidR="00291D79" w:rsidRPr="00291D79">
        <w:t>trong file PE</w:t>
      </w:r>
      <w:bookmarkEnd w:id="247"/>
      <w:bookmarkEnd w:id="248"/>
      <w:bookmarkEnd w:id="249"/>
    </w:p>
    <w:p w14:paraId="7BB9EF6D" w14:textId="1EF54C72" w:rsidR="009E7BB1" w:rsidRPr="009E7BB1" w:rsidRDefault="009E7BB1" w:rsidP="00BC51C1">
      <w:pPr>
        <w:rPr>
          <w:rFonts w:cs="Times New Roman"/>
          <w:b/>
          <w:bCs/>
          <w:szCs w:val="26"/>
        </w:rPr>
      </w:pPr>
      <w:r w:rsidRPr="009E7BB1">
        <w:rPr>
          <w:rFonts w:cs="Times New Roman"/>
          <w:b/>
          <w:bCs/>
          <w:szCs w:val="26"/>
        </w:rPr>
        <w:lastRenderedPageBreak/>
        <w:t>Giải nén tệp tin</w:t>
      </w:r>
    </w:p>
    <w:p w14:paraId="62D8A4A7" w14:textId="5FA985A6" w:rsidR="00BC51C1" w:rsidRPr="00291D79" w:rsidRDefault="00BC51C1" w:rsidP="00BC51C1">
      <w:pPr>
        <w:rPr>
          <w:rFonts w:cs="Times New Roman"/>
          <w:szCs w:val="26"/>
        </w:rPr>
      </w:pPr>
      <w:r w:rsidRPr="00291D79">
        <w:rPr>
          <w:rFonts w:cs="Times New Roman"/>
          <w:szCs w:val="26"/>
        </w:rPr>
        <w:t xml:space="preserve">Sử dụng lệnh </w:t>
      </w:r>
      <w:r w:rsidR="009E7BB1">
        <w:rPr>
          <w:rFonts w:cs="Times New Roman"/>
          <w:szCs w:val="26"/>
        </w:rPr>
        <w:t>“r”</w:t>
      </w:r>
      <w:r w:rsidRPr="00291D79">
        <w:rPr>
          <w:rFonts w:cs="Times New Roman"/>
          <w:szCs w:val="26"/>
        </w:rPr>
        <w:t xml:space="preserve"> để giải nén</w:t>
      </w:r>
      <w:r w:rsidR="009E7BB1">
        <w:rPr>
          <w:rFonts w:cs="Times New Roman"/>
          <w:szCs w:val="26"/>
        </w:rPr>
        <w:t xml:space="preserve"> tệp tin</w:t>
      </w:r>
      <w:r w:rsidRPr="00291D79">
        <w:rPr>
          <w:rFonts w:cs="Times New Roman"/>
          <w:szCs w:val="26"/>
        </w:rPr>
        <w:t xml:space="preserve"> đang khai thác</w:t>
      </w:r>
      <w:r w:rsidR="009E7BB1">
        <w:rPr>
          <w:rFonts w:cs="Times New Roman"/>
          <w:szCs w:val="26"/>
        </w:rPr>
        <w:t>.</w:t>
      </w:r>
    </w:p>
    <w:p w14:paraId="41FF3413" w14:textId="77777777" w:rsidR="00666454" w:rsidRDefault="00BC51C1" w:rsidP="00666454">
      <w:pPr>
        <w:keepNext/>
        <w:jc w:val="center"/>
      </w:pPr>
      <w:r w:rsidRPr="00291D79">
        <w:rPr>
          <w:rFonts w:cs="Times New Roman"/>
          <w:noProof/>
          <w:szCs w:val="26"/>
        </w:rPr>
        <w:drawing>
          <wp:inline distT="0" distB="0" distL="0" distR="0" wp14:anchorId="3031041C" wp14:editId="05F7B1FF">
            <wp:extent cx="4266540" cy="3339547"/>
            <wp:effectExtent l="0" t="0" r="1270" b="0"/>
            <wp:docPr id="186186591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65918" name="Picture 1" descr="A computer screen shot of a computer program&#10;&#10;Description automatically generated"/>
                    <pic:cNvPicPr/>
                  </pic:nvPicPr>
                  <pic:blipFill>
                    <a:blip r:embed="rId91"/>
                    <a:stretch>
                      <a:fillRect/>
                    </a:stretch>
                  </pic:blipFill>
                  <pic:spPr>
                    <a:xfrm>
                      <a:off x="0" y="0"/>
                      <a:ext cx="4294287" cy="3361265"/>
                    </a:xfrm>
                    <a:prstGeom prst="rect">
                      <a:avLst/>
                    </a:prstGeom>
                  </pic:spPr>
                </pic:pic>
              </a:graphicData>
            </a:graphic>
          </wp:inline>
        </w:drawing>
      </w:r>
    </w:p>
    <w:p w14:paraId="030151DD" w14:textId="0D4B55B0" w:rsidR="00BC51C1" w:rsidRPr="00666454" w:rsidRDefault="00666454" w:rsidP="00666454">
      <w:pPr>
        <w:pStyle w:val="Caption"/>
      </w:pPr>
      <w:bookmarkStart w:id="250" w:name="_Toc187796328"/>
      <w:bookmarkStart w:id="251" w:name="_Toc187814814"/>
      <w:bookmarkStart w:id="252" w:name="_Toc187856685"/>
      <w:r>
        <w:t xml:space="preserve">Hình </w:t>
      </w:r>
      <w:fldSimple w:instr=" SEQ Hình \* ARABIC ">
        <w:r w:rsidR="0052290A">
          <w:rPr>
            <w:noProof/>
          </w:rPr>
          <w:t>72</w:t>
        </w:r>
      </w:fldSimple>
      <w:ins w:id="253" w:author="Microsoft Word" w:date="2025-01-15T01:02:00Z" w16du:dateUtc="2025-01-14T18:02:00Z">
        <w:r w:rsidR="009E7BB1">
          <w:t>.</w:t>
        </w:r>
      </w:ins>
      <w:r w:rsidR="009E7BB1">
        <w:t xml:space="preserve"> </w:t>
      </w:r>
      <w:r w:rsidR="00BC51C1" w:rsidRPr="007C6FEB">
        <w:t xml:space="preserve">Giải nén </w:t>
      </w:r>
      <w:r w:rsidR="002967A9">
        <w:t>tệp tin trong Unipacker</w:t>
      </w:r>
      <w:bookmarkEnd w:id="250"/>
      <w:bookmarkEnd w:id="251"/>
      <w:bookmarkEnd w:id="252"/>
    </w:p>
    <w:p w14:paraId="64AE46B4" w14:textId="51423901" w:rsidR="00BC51C1" w:rsidRPr="00291D79" w:rsidRDefault="00BC51C1" w:rsidP="00BC51C1">
      <w:pPr>
        <w:rPr>
          <w:rFonts w:cs="Times New Roman"/>
          <w:szCs w:val="26"/>
        </w:rPr>
      </w:pPr>
      <w:r w:rsidRPr="00291D79">
        <w:rPr>
          <w:rFonts w:cs="Times New Roman"/>
          <w:szCs w:val="26"/>
        </w:rPr>
        <w:t xml:space="preserve">Quá trình giải nén sẽ được diễn ra và </w:t>
      </w:r>
      <w:r w:rsidR="002967A9">
        <w:rPr>
          <w:rFonts w:cs="Times New Roman"/>
          <w:szCs w:val="26"/>
        </w:rPr>
        <w:t>tệp tin</w:t>
      </w:r>
      <w:r w:rsidRPr="00291D79">
        <w:rPr>
          <w:rFonts w:cs="Times New Roman"/>
          <w:szCs w:val="26"/>
        </w:rPr>
        <w:t xml:space="preserve"> đã giải nén sẽ có tên là “unpacked.exe”. Tuy nhiên, do nhóm đang sử dụng docker để triển khai công cụ này nên file giải nén trên sẽ không thể được tìm thấy bằng các lệnh mặc định trong </w:t>
      </w:r>
      <w:r w:rsidR="00296D30">
        <w:rPr>
          <w:rFonts w:cs="Times New Roman"/>
          <w:szCs w:val="26"/>
        </w:rPr>
        <w:t>U</w:t>
      </w:r>
      <w:r w:rsidRPr="00291D79">
        <w:rPr>
          <w:rFonts w:cs="Times New Roman"/>
          <w:szCs w:val="26"/>
        </w:rPr>
        <w:t xml:space="preserve">nipacker. </w:t>
      </w:r>
    </w:p>
    <w:p w14:paraId="0CDB42CF" w14:textId="52DC1A59" w:rsidR="00BC51C1" w:rsidRPr="00291D79" w:rsidRDefault="00BC51C1" w:rsidP="00BC51C1">
      <w:pPr>
        <w:rPr>
          <w:rFonts w:cs="Times New Roman"/>
          <w:szCs w:val="26"/>
        </w:rPr>
      </w:pPr>
      <w:r w:rsidRPr="00291D79">
        <w:rPr>
          <w:rFonts w:cs="Times New Roman"/>
          <w:szCs w:val="26"/>
        </w:rPr>
        <w:t xml:space="preserve">Trong dockerfile của nhà phát hành đặt ENTRYPOINT là </w:t>
      </w:r>
      <w:r w:rsidR="00296D30">
        <w:rPr>
          <w:rFonts w:cs="Times New Roman"/>
          <w:szCs w:val="26"/>
        </w:rPr>
        <w:t>“</w:t>
      </w:r>
      <w:r w:rsidRPr="00291D79">
        <w:rPr>
          <w:rFonts w:cs="Times New Roman"/>
          <w:szCs w:val="26"/>
        </w:rPr>
        <w:t>unipacker</w:t>
      </w:r>
      <w:r w:rsidR="00296D30">
        <w:rPr>
          <w:rFonts w:cs="Times New Roman"/>
          <w:szCs w:val="26"/>
        </w:rPr>
        <w:t>”</w:t>
      </w:r>
      <w:r w:rsidRPr="00291D79">
        <w:rPr>
          <w:rFonts w:cs="Times New Roman"/>
          <w:szCs w:val="26"/>
        </w:rPr>
        <w:t xml:space="preserve"> nên khi chúng ta chạy lệnh “docker run”</w:t>
      </w:r>
      <w:r w:rsidR="003D65E2">
        <w:rPr>
          <w:rFonts w:cs="Times New Roman"/>
          <w:szCs w:val="26"/>
        </w:rPr>
        <w:t xml:space="preserve"> </w:t>
      </w:r>
      <w:r w:rsidRPr="00291D79">
        <w:rPr>
          <w:rFonts w:cs="Times New Roman"/>
          <w:szCs w:val="26"/>
        </w:rPr>
        <w:t>nó sẽ mặc định gọi luôn công cụ.</w:t>
      </w:r>
    </w:p>
    <w:p w14:paraId="529EBA64" w14:textId="77777777" w:rsidR="00382B09" w:rsidRDefault="00BC51C1" w:rsidP="00382B09">
      <w:pPr>
        <w:keepNext/>
        <w:jc w:val="center"/>
        <w:rPr>
          <w:rFonts w:cs="Times New Roman"/>
          <w:szCs w:val="26"/>
        </w:rPr>
      </w:pPr>
      <w:r w:rsidRPr="00291D79">
        <w:rPr>
          <w:rFonts w:cs="Times New Roman"/>
          <w:noProof/>
          <w:szCs w:val="26"/>
        </w:rPr>
        <w:drawing>
          <wp:inline distT="0" distB="0" distL="0" distR="0" wp14:anchorId="76C50F4F" wp14:editId="00E93035">
            <wp:extent cx="3892550" cy="1295527"/>
            <wp:effectExtent l="0" t="0" r="0" b="0"/>
            <wp:docPr id="20223805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0548" name="Picture 1" descr="A screen shot of a computer&#10;&#10;Description automatically generated"/>
                    <pic:cNvPicPr/>
                  </pic:nvPicPr>
                  <pic:blipFill>
                    <a:blip r:embed="rId92"/>
                    <a:stretch>
                      <a:fillRect/>
                    </a:stretch>
                  </pic:blipFill>
                  <pic:spPr>
                    <a:xfrm>
                      <a:off x="0" y="0"/>
                      <a:ext cx="3895363" cy="1296463"/>
                    </a:xfrm>
                    <a:prstGeom prst="rect">
                      <a:avLst/>
                    </a:prstGeom>
                  </pic:spPr>
                </pic:pic>
              </a:graphicData>
            </a:graphic>
          </wp:inline>
        </w:drawing>
      </w:r>
    </w:p>
    <w:p w14:paraId="2E617B33" w14:textId="25A06A52" w:rsidR="00BC51C1" w:rsidRPr="00382B09" w:rsidRDefault="00382B09" w:rsidP="00382B09">
      <w:pPr>
        <w:pStyle w:val="Caption"/>
        <w:rPr>
          <w:szCs w:val="26"/>
        </w:rPr>
      </w:pPr>
      <w:bookmarkStart w:id="254" w:name="_Toc187796329"/>
      <w:bookmarkStart w:id="255" w:name="_Toc187814815"/>
      <w:bookmarkStart w:id="256" w:name="_Toc187856686"/>
      <w:r>
        <w:t xml:space="preserve">Hình </w:t>
      </w:r>
      <w:fldSimple w:instr=" SEQ Hình \* ARABIC ">
        <w:r w:rsidR="0052290A">
          <w:rPr>
            <w:noProof/>
          </w:rPr>
          <w:t>73</w:t>
        </w:r>
      </w:fldSimple>
      <w:r w:rsidR="003D65E2">
        <w:t>. Dockerfile của Unipacker</w:t>
      </w:r>
      <w:bookmarkEnd w:id="254"/>
      <w:bookmarkEnd w:id="255"/>
      <w:bookmarkEnd w:id="256"/>
    </w:p>
    <w:p w14:paraId="6CC02A71" w14:textId="77777777" w:rsidR="00BC51C1" w:rsidRPr="00291D79" w:rsidRDefault="00BC51C1" w:rsidP="00BC51C1">
      <w:pPr>
        <w:rPr>
          <w:rFonts w:cs="Times New Roman"/>
          <w:szCs w:val="26"/>
        </w:rPr>
      </w:pPr>
      <w:r w:rsidRPr="00291D79">
        <w:rPr>
          <w:rFonts w:cs="Times New Roman"/>
          <w:szCs w:val="26"/>
        </w:rPr>
        <w:lastRenderedPageBreak/>
        <w:t>Vì thế, để có thể lấy được file “unpacked.exe”, chúng ta cần mở shell để tiến hành tìm kiếm bằng cách đặt lại ENTRYPOINT là /bin/sh</w:t>
      </w:r>
    </w:p>
    <w:p w14:paraId="232925DE" w14:textId="77777777" w:rsidR="00BC51C1" w:rsidRPr="00291D79" w:rsidRDefault="00BC51C1" w:rsidP="00BC51C1">
      <w:pPr>
        <w:jc w:val="center"/>
        <w:rPr>
          <w:rFonts w:cs="Times New Roman"/>
          <w:szCs w:val="26"/>
        </w:rPr>
      </w:pPr>
      <w:r w:rsidRPr="00291D79">
        <w:rPr>
          <w:rFonts w:cs="Times New Roman"/>
          <w:szCs w:val="26"/>
        </w:rPr>
        <w:t>sudo docker run -it --entrypoint /bin/sh -v ~/DACN/unipacker/Sample:/root/unipacker/local_samples -v ~/DACN/unipacker/results:/root/unipacker/results vfsrfs/unipacker</w:t>
      </w:r>
    </w:p>
    <w:p w14:paraId="7C9E7004" w14:textId="77777777" w:rsidR="00382B09" w:rsidRPr="00291D79" w:rsidRDefault="00BC51C1" w:rsidP="00382B09">
      <w:pPr>
        <w:keepNext/>
        <w:jc w:val="center"/>
        <w:rPr>
          <w:rFonts w:cs="Times New Roman"/>
          <w:szCs w:val="26"/>
        </w:rPr>
      </w:pPr>
      <w:r w:rsidRPr="00291D79">
        <w:rPr>
          <w:rFonts w:cs="Times New Roman"/>
          <w:noProof/>
          <w:szCs w:val="26"/>
        </w:rPr>
        <w:drawing>
          <wp:inline distT="0" distB="0" distL="0" distR="0" wp14:anchorId="0CEB00F4" wp14:editId="46E3EF82">
            <wp:extent cx="5583374" cy="469127"/>
            <wp:effectExtent l="0" t="0" r="0" b="7620"/>
            <wp:docPr id="710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322" name=""/>
                    <pic:cNvPicPr/>
                  </pic:nvPicPr>
                  <pic:blipFill>
                    <a:blip r:embed="rId93"/>
                    <a:stretch>
                      <a:fillRect/>
                    </a:stretch>
                  </pic:blipFill>
                  <pic:spPr>
                    <a:xfrm>
                      <a:off x="0" y="0"/>
                      <a:ext cx="5638370" cy="473748"/>
                    </a:xfrm>
                    <a:prstGeom prst="rect">
                      <a:avLst/>
                    </a:prstGeom>
                  </pic:spPr>
                </pic:pic>
              </a:graphicData>
            </a:graphic>
          </wp:inline>
        </w:drawing>
      </w:r>
    </w:p>
    <w:p w14:paraId="653C3666" w14:textId="6D905C22" w:rsidR="00BC51C1" w:rsidRPr="00382B09" w:rsidRDefault="00382B09" w:rsidP="00382B09">
      <w:pPr>
        <w:pStyle w:val="Caption"/>
        <w:rPr>
          <w:szCs w:val="26"/>
        </w:rPr>
      </w:pPr>
      <w:bookmarkStart w:id="257" w:name="_Toc187796330"/>
      <w:bookmarkStart w:id="258" w:name="_Toc187814816"/>
      <w:bookmarkStart w:id="259" w:name="_Toc187856687"/>
      <w:r>
        <w:t xml:space="preserve">Hình </w:t>
      </w:r>
      <w:fldSimple w:instr=" SEQ Hình \* ARABIC ">
        <w:r w:rsidR="0052290A">
          <w:rPr>
            <w:noProof/>
          </w:rPr>
          <w:t>74</w:t>
        </w:r>
      </w:fldSimple>
      <w:r w:rsidR="00DE1ACC">
        <w:t xml:space="preserve">. </w:t>
      </w:r>
      <w:r w:rsidR="00BC51C1" w:rsidRPr="00EF7316">
        <w:t>Truy cập shell</w:t>
      </w:r>
      <w:r w:rsidR="00DE1ACC">
        <w:t xml:space="preserve"> để lấy tệp tin giải nén trong Unipacker</w:t>
      </w:r>
      <w:bookmarkEnd w:id="257"/>
      <w:bookmarkEnd w:id="258"/>
      <w:bookmarkEnd w:id="259"/>
    </w:p>
    <w:p w14:paraId="51FFC517" w14:textId="77777777" w:rsidR="00BC51C1" w:rsidRPr="00291D79" w:rsidRDefault="00BC51C1" w:rsidP="00DE1ACC">
      <w:r w:rsidRPr="00291D79">
        <w:t>Chú thích:</w:t>
      </w:r>
    </w:p>
    <w:p w14:paraId="5C38DB9F" w14:textId="77777777" w:rsidR="00BC51C1" w:rsidRPr="00291D79" w:rsidRDefault="00BC51C1" w:rsidP="00DE1ACC">
      <w:pPr>
        <w:pStyle w:val="ListParagraph"/>
        <w:numPr>
          <w:ilvl w:val="0"/>
          <w:numId w:val="44"/>
        </w:numPr>
      </w:pPr>
      <w:r w:rsidRPr="00291D79">
        <w:t>~/DACN/unipacker/Sample: thư mục trên máy chủ chứa file cần khai thác.</w:t>
      </w:r>
    </w:p>
    <w:p w14:paraId="0C4E3B8E" w14:textId="77777777" w:rsidR="00BC51C1" w:rsidRPr="00291D79" w:rsidRDefault="00BC51C1" w:rsidP="00DE1ACC">
      <w:pPr>
        <w:pStyle w:val="ListParagraph"/>
        <w:numPr>
          <w:ilvl w:val="0"/>
          <w:numId w:val="44"/>
        </w:numPr>
      </w:pPr>
      <w:r w:rsidRPr="00291D79">
        <w:t>/root/unipacker/local_samples: thư mục trong container của docker chứa file cần khai thác.</w:t>
      </w:r>
    </w:p>
    <w:p w14:paraId="304F736E" w14:textId="77777777" w:rsidR="00BC51C1" w:rsidRPr="00291D79" w:rsidRDefault="00BC51C1" w:rsidP="00DE1ACC">
      <w:pPr>
        <w:pStyle w:val="ListParagraph"/>
        <w:numPr>
          <w:ilvl w:val="0"/>
          <w:numId w:val="44"/>
        </w:numPr>
      </w:pPr>
      <w:r w:rsidRPr="00291D79">
        <w:t>~/DACN/unipacker/results: thư mục trên máy chủ chứa file trả về.</w:t>
      </w:r>
    </w:p>
    <w:p w14:paraId="730C0951" w14:textId="77777777" w:rsidR="00BC51C1" w:rsidRPr="00291D79" w:rsidRDefault="00BC51C1" w:rsidP="00DE1ACC">
      <w:pPr>
        <w:pStyle w:val="ListParagraph"/>
        <w:numPr>
          <w:ilvl w:val="0"/>
          <w:numId w:val="44"/>
        </w:numPr>
      </w:pPr>
      <w:r w:rsidRPr="00291D79">
        <w:t>/root/unipacker/results: thư mục trong container của docker chứa về file unpack trả về.</w:t>
      </w:r>
    </w:p>
    <w:p w14:paraId="2FCE57C5" w14:textId="77777777" w:rsidR="00BC51C1" w:rsidRPr="00291D79" w:rsidRDefault="00BC51C1" w:rsidP="00DE1ACC">
      <w:pPr>
        <w:pStyle w:val="ListParagraph"/>
        <w:numPr>
          <w:ilvl w:val="0"/>
          <w:numId w:val="44"/>
        </w:numPr>
      </w:pPr>
      <w:r w:rsidRPr="00291D79">
        <w:t>Lệnh -v để mout từ docker sang máy chủ.</w:t>
      </w:r>
    </w:p>
    <w:p w14:paraId="1A09F769" w14:textId="77777777" w:rsidR="00BC51C1" w:rsidRPr="00291D79" w:rsidRDefault="00BC51C1" w:rsidP="00BC51C1">
      <w:pPr>
        <w:rPr>
          <w:rFonts w:cs="Times New Roman"/>
          <w:szCs w:val="26"/>
        </w:rPr>
      </w:pPr>
      <w:r w:rsidRPr="00291D79">
        <w:rPr>
          <w:rFonts w:cs="Times New Roman"/>
          <w:szCs w:val="26"/>
        </w:rPr>
        <w:t>Sau khi chạy lệnh trên ta sẽ vào được shell và dễ dàng tương tác hơn. Bây giờ trong container đã có 2 thư mục mà ta đã mout vào.</w:t>
      </w:r>
    </w:p>
    <w:p w14:paraId="0B653EA1" w14:textId="77777777" w:rsidR="00382B09" w:rsidRPr="00291D79" w:rsidRDefault="00BC51C1" w:rsidP="00382B09">
      <w:pPr>
        <w:keepNext/>
        <w:jc w:val="center"/>
        <w:rPr>
          <w:rFonts w:cs="Times New Roman"/>
          <w:szCs w:val="26"/>
        </w:rPr>
      </w:pPr>
      <w:r w:rsidRPr="00291D79">
        <w:rPr>
          <w:rFonts w:cs="Times New Roman"/>
          <w:noProof/>
          <w:szCs w:val="26"/>
        </w:rPr>
        <w:drawing>
          <wp:inline distT="0" distB="0" distL="0" distR="0" wp14:anchorId="6E9DBB10" wp14:editId="341E41DF">
            <wp:extent cx="4597636" cy="1143059"/>
            <wp:effectExtent l="0" t="0" r="0" b="0"/>
            <wp:docPr id="12079103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10355" name="Picture 1" descr="A screen shot of a computer program&#10;&#10;Description automatically generated"/>
                    <pic:cNvPicPr/>
                  </pic:nvPicPr>
                  <pic:blipFill>
                    <a:blip r:embed="rId94"/>
                    <a:stretch>
                      <a:fillRect/>
                    </a:stretch>
                  </pic:blipFill>
                  <pic:spPr>
                    <a:xfrm>
                      <a:off x="0" y="0"/>
                      <a:ext cx="4597636" cy="1143059"/>
                    </a:xfrm>
                    <a:prstGeom prst="rect">
                      <a:avLst/>
                    </a:prstGeom>
                  </pic:spPr>
                </pic:pic>
              </a:graphicData>
            </a:graphic>
          </wp:inline>
        </w:drawing>
      </w:r>
    </w:p>
    <w:p w14:paraId="462064E7" w14:textId="721B07C6" w:rsidR="00BC51C1" w:rsidRPr="00382B09" w:rsidRDefault="00382B09" w:rsidP="00382B09">
      <w:pPr>
        <w:pStyle w:val="Caption"/>
        <w:rPr>
          <w:szCs w:val="26"/>
        </w:rPr>
      </w:pPr>
      <w:bookmarkStart w:id="260" w:name="_Toc187796331"/>
      <w:bookmarkStart w:id="261" w:name="_Toc187814817"/>
      <w:bookmarkStart w:id="262" w:name="_Toc187856688"/>
      <w:r>
        <w:t xml:space="preserve">Hình </w:t>
      </w:r>
      <w:fldSimple w:instr=" SEQ Hình \* ARABIC ">
        <w:r w:rsidR="0052290A">
          <w:rPr>
            <w:noProof/>
          </w:rPr>
          <w:t>75</w:t>
        </w:r>
      </w:fldSimple>
      <w:r w:rsidR="00B7238A">
        <w:t xml:space="preserve">. </w:t>
      </w:r>
      <w:r w:rsidR="00BC51C1" w:rsidRPr="00DC64D2">
        <w:t>Mở shell</w:t>
      </w:r>
      <w:r w:rsidR="00B7238A">
        <w:t xml:space="preserve"> trong Unipacker</w:t>
      </w:r>
      <w:bookmarkEnd w:id="260"/>
      <w:bookmarkEnd w:id="261"/>
      <w:bookmarkEnd w:id="262"/>
    </w:p>
    <w:p w14:paraId="63CBD785" w14:textId="222FC227" w:rsidR="00BC51C1" w:rsidRPr="00291D79" w:rsidRDefault="00BC51C1" w:rsidP="00BC51C1">
      <w:pPr>
        <w:rPr>
          <w:rFonts w:cs="Times New Roman"/>
          <w:szCs w:val="26"/>
        </w:rPr>
      </w:pPr>
      <w:r w:rsidRPr="00291D79">
        <w:rPr>
          <w:rFonts w:cs="Times New Roman"/>
          <w:szCs w:val="26"/>
        </w:rPr>
        <w:t xml:space="preserve">Thực hiện gọi công cụ </w:t>
      </w:r>
      <w:r w:rsidR="00B7238A">
        <w:rPr>
          <w:rFonts w:cs="Times New Roman"/>
          <w:szCs w:val="26"/>
        </w:rPr>
        <w:t>U</w:t>
      </w:r>
      <w:r w:rsidRPr="00291D79">
        <w:rPr>
          <w:rFonts w:cs="Times New Roman"/>
          <w:szCs w:val="26"/>
        </w:rPr>
        <w:t xml:space="preserve">nipacker. Trong đó, lệnh </w:t>
      </w:r>
      <w:r w:rsidR="00B7238A">
        <w:rPr>
          <w:rFonts w:cs="Times New Roman"/>
          <w:szCs w:val="26"/>
        </w:rPr>
        <w:t>“-</w:t>
      </w:r>
      <w:r w:rsidRPr="00291D79">
        <w:rPr>
          <w:rFonts w:cs="Times New Roman"/>
          <w:szCs w:val="26"/>
        </w:rPr>
        <w:t>d</w:t>
      </w:r>
      <w:r w:rsidR="00B7238A">
        <w:rPr>
          <w:rFonts w:cs="Times New Roman"/>
          <w:szCs w:val="26"/>
        </w:rPr>
        <w:t>”</w:t>
      </w:r>
      <w:r w:rsidRPr="00291D79">
        <w:rPr>
          <w:rFonts w:cs="Times New Roman"/>
          <w:szCs w:val="26"/>
        </w:rPr>
        <w:t xml:space="preserve"> là destination chứa thư mục trả về mong muốn trong docker.</w:t>
      </w:r>
    </w:p>
    <w:p w14:paraId="1E17EED9" w14:textId="77777777" w:rsidR="00382B09" w:rsidRPr="00291D79" w:rsidRDefault="00BC51C1" w:rsidP="00382B09">
      <w:pPr>
        <w:keepNext/>
        <w:jc w:val="center"/>
        <w:rPr>
          <w:rFonts w:cs="Times New Roman"/>
          <w:szCs w:val="26"/>
        </w:rPr>
      </w:pPr>
      <w:r w:rsidRPr="00291D79">
        <w:rPr>
          <w:rFonts w:cs="Times New Roman"/>
          <w:noProof/>
          <w:szCs w:val="26"/>
        </w:rPr>
        <w:lastRenderedPageBreak/>
        <w:drawing>
          <wp:inline distT="0" distB="0" distL="0" distR="0" wp14:anchorId="07D1DD35" wp14:editId="61C66BF0">
            <wp:extent cx="4265797" cy="1685677"/>
            <wp:effectExtent l="0" t="0" r="1905" b="0"/>
            <wp:docPr id="15728893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9319" name="Picture 1" descr="A screen shot of a computer screen&#10;&#10;Description automatically generated"/>
                    <pic:cNvPicPr/>
                  </pic:nvPicPr>
                  <pic:blipFill>
                    <a:blip r:embed="rId95"/>
                    <a:stretch>
                      <a:fillRect/>
                    </a:stretch>
                  </pic:blipFill>
                  <pic:spPr>
                    <a:xfrm>
                      <a:off x="0" y="0"/>
                      <a:ext cx="4297877" cy="1698354"/>
                    </a:xfrm>
                    <a:prstGeom prst="rect">
                      <a:avLst/>
                    </a:prstGeom>
                  </pic:spPr>
                </pic:pic>
              </a:graphicData>
            </a:graphic>
          </wp:inline>
        </w:drawing>
      </w:r>
    </w:p>
    <w:p w14:paraId="1732B308" w14:textId="6E2ABCAF" w:rsidR="00BC51C1" w:rsidRPr="00382B09" w:rsidRDefault="00382B09" w:rsidP="00382B09">
      <w:pPr>
        <w:pStyle w:val="Caption"/>
        <w:rPr>
          <w:szCs w:val="26"/>
        </w:rPr>
      </w:pPr>
      <w:bookmarkStart w:id="263" w:name="_Toc187796332"/>
      <w:bookmarkStart w:id="264" w:name="_Toc187814818"/>
      <w:bookmarkStart w:id="265" w:name="_Toc187856689"/>
      <w:r>
        <w:t xml:space="preserve">Hình </w:t>
      </w:r>
      <w:fldSimple w:instr=" SEQ Hình \* ARABIC ">
        <w:r w:rsidR="0052290A">
          <w:rPr>
            <w:noProof/>
          </w:rPr>
          <w:t>76</w:t>
        </w:r>
      </w:fldSimple>
      <w:r w:rsidR="00B7238A">
        <w:t xml:space="preserve">. </w:t>
      </w:r>
      <w:r w:rsidR="00BC51C1" w:rsidRPr="00020C0D">
        <w:t xml:space="preserve">Bắt đầu sử dụng </w:t>
      </w:r>
      <w:r w:rsidR="00B7238A">
        <w:t>U</w:t>
      </w:r>
      <w:r w:rsidR="00BC51C1" w:rsidRPr="00020C0D">
        <w:t>nipacker</w:t>
      </w:r>
      <w:r w:rsidR="00B7238A">
        <w:t xml:space="preserve"> như bình thường</w:t>
      </w:r>
      <w:bookmarkEnd w:id="263"/>
      <w:bookmarkEnd w:id="264"/>
      <w:bookmarkEnd w:id="265"/>
    </w:p>
    <w:p w14:paraId="0F0AF63A" w14:textId="57DCC5ED" w:rsidR="00BC51C1" w:rsidRPr="00291D79" w:rsidRDefault="00BC51C1" w:rsidP="00BC51C1">
      <w:pPr>
        <w:rPr>
          <w:rFonts w:cs="Times New Roman"/>
          <w:szCs w:val="26"/>
        </w:rPr>
      </w:pPr>
      <w:r w:rsidRPr="00291D79">
        <w:rPr>
          <w:rFonts w:cs="Times New Roman"/>
          <w:szCs w:val="26"/>
        </w:rPr>
        <w:t xml:space="preserve">Tiến hành phân tích và giải nén như các bước trên, ta sẽ có được </w:t>
      </w:r>
      <w:r w:rsidR="002F616E">
        <w:rPr>
          <w:rFonts w:cs="Times New Roman"/>
          <w:szCs w:val="26"/>
        </w:rPr>
        <w:t>tệp tin đã giải nén</w:t>
      </w:r>
      <w:r w:rsidRPr="00291D79">
        <w:rPr>
          <w:rFonts w:cs="Times New Roman"/>
          <w:szCs w:val="26"/>
        </w:rPr>
        <w:t xml:space="preserve"> “unpacked.exe” trong thư mục results.</w:t>
      </w:r>
    </w:p>
    <w:p w14:paraId="3294CB04" w14:textId="77777777" w:rsidR="00382B09" w:rsidRPr="00291D79" w:rsidRDefault="00BC51C1" w:rsidP="00382B09">
      <w:pPr>
        <w:keepNext/>
        <w:jc w:val="center"/>
        <w:rPr>
          <w:rFonts w:cs="Times New Roman"/>
          <w:szCs w:val="26"/>
        </w:rPr>
      </w:pPr>
      <w:r w:rsidRPr="00291D79">
        <w:rPr>
          <w:rFonts w:cs="Times New Roman"/>
          <w:noProof/>
          <w:szCs w:val="26"/>
        </w:rPr>
        <w:drawing>
          <wp:inline distT="0" distB="0" distL="0" distR="0" wp14:anchorId="7BF52DD0" wp14:editId="6F57D77F">
            <wp:extent cx="3697355" cy="477078"/>
            <wp:effectExtent l="0" t="0" r="0" b="0"/>
            <wp:docPr id="94945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3422" name=""/>
                    <pic:cNvPicPr/>
                  </pic:nvPicPr>
                  <pic:blipFill>
                    <a:blip r:embed="rId96"/>
                    <a:stretch>
                      <a:fillRect/>
                    </a:stretch>
                  </pic:blipFill>
                  <pic:spPr>
                    <a:xfrm>
                      <a:off x="0" y="0"/>
                      <a:ext cx="3742013" cy="482840"/>
                    </a:xfrm>
                    <a:prstGeom prst="rect">
                      <a:avLst/>
                    </a:prstGeom>
                  </pic:spPr>
                </pic:pic>
              </a:graphicData>
            </a:graphic>
          </wp:inline>
        </w:drawing>
      </w:r>
    </w:p>
    <w:p w14:paraId="624A3021" w14:textId="442D558B" w:rsidR="00184279" w:rsidRPr="00382B09" w:rsidRDefault="00382B09" w:rsidP="00382B09">
      <w:pPr>
        <w:pStyle w:val="Caption"/>
        <w:rPr>
          <w:szCs w:val="26"/>
        </w:rPr>
      </w:pPr>
      <w:bookmarkStart w:id="266" w:name="_Toc187796333"/>
      <w:bookmarkStart w:id="267" w:name="_Toc187814819"/>
      <w:bookmarkStart w:id="268" w:name="_Toc187856690"/>
      <w:r>
        <w:t xml:space="preserve">Hình </w:t>
      </w:r>
      <w:fldSimple w:instr=" SEQ Hình \* ARABIC ">
        <w:r w:rsidR="0052290A">
          <w:rPr>
            <w:noProof/>
          </w:rPr>
          <w:t>77</w:t>
        </w:r>
      </w:fldSimple>
      <w:r w:rsidR="002F616E">
        <w:t xml:space="preserve">. </w:t>
      </w:r>
      <w:r w:rsidR="00BC51C1" w:rsidRPr="00956EF4">
        <w:t>Kết quả thu được</w:t>
      </w:r>
      <w:r w:rsidR="002F616E">
        <w:t xml:space="preserve"> tệp tin đã giải nén</w:t>
      </w:r>
      <w:bookmarkEnd w:id="266"/>
      <w:bookmarkEnd w:id="267"/>
      <w:bookmarkEnd w:id="268"/>
    </w:p>
    <w:p w14:paraId="5420E8FF" w14:textId="4123FEAE" w:rsidR="00051ED7" w:rsidRDefault="00051ED7" w:rsidP="00051ED7">
      <w:pPr>
        <w:pStyle w:val="Heading3"/>
      </w:pPr>
      <w:bookmarkStart w:id="269" w:name="_Toc187817071"/>
      <w:r>
        <w:t>ClamAV</w:t>
      </w:r>
      <w:bookmarkEnd w:id="269"/>
    </w:p>
    <w:p w14:paraId="6237241F" w14:textId="55CECDC7" w:rsidR="00E850B6" w:rsidRDefault="006357D2" w:rsidP="007A2A82">
      <w:r>
        <w:t>Cài đặt công cụ ClamAV tương đối dễ hơn, t</w:t>
      </w:r>
      <w:r w:rsidR="00A033F0">
        <w:t>hực thi câu lệnh “sudo apt install clamav clamav-daemon” để cài đặt</w:t>
      </w:r>
      <w:r>
        <w:t>.</w:t>
      </w:r>
    </w:p>
    <w:p w14:paraId="2FF23BBC" w14:textId="4AD154DD" w:rsidR="00E20431" w:rsidRDefault="00A033F0" w:rsidP="00E20431">
      <w:pPr>
        <w:keepNext/>
        <w:jc w:val="center"/>
      </w:pPr>
      <w:r w:rsidRPr="00A033F0">
        <w:rPr>
          <w:noProof/>
        </w:rPr>
        <w:drawing>
          <wp:inline distT="0" distB="0" distL="0" distR="0" wp14:anchorId="5BB1923A" wp14:editId="4C657F9D">
            <wp:extent cx="5454595" cy="1763152"/>
            <wp:effectExtent l="0" t="0" r="0" b="8890"/>
            <wp:docPr id="1287198882"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882" name="Picture 1" descr="Ảnh có chứa văn bản, ảnh chụp màn hình, Phông chữ&#10;&#10;Description automatically generated"/>
                    <pic:cNvPicPr/>
                  </pic:nvPicPr>
                  <pic:blipFill>
                    <a:blip r:embed="rId97"/>
                    <a:stretch>
                      <a:fillRect/>
                    </a:stretch>
                  </pic:blipFill>
                  <pic:spPr>
                    <a:xfrm>
                      <a:off x="0" y="0"/>
                      <a:ext cx="5470574" cy="1768317"/>
                    </a:xfrm>
                    <a:prstGeom prst="rect">
                      <a:avLst/>
                    </a:prstGeom>
                  </pic:spPr>
                </pic:pic>
              </a:graphicData>
            </a:graphic>
          </wp:inline>
        </w:drawing>
      </w:r>
    </w:p>
    <w:p w14:paraId="7890E7AB" w14:textId="63C03439" w:rsidR="00DC0802" w:rsidRDefault="00E20431" w:rsidP="00E20431">
      <w:pPr>
        <w:pStyle w:val="Caption"/>
      </w:pPr>
      <w:bookmarkStart w:id="270" w:name="_Toc187796334"/>
      <w:bookmarkStart w:id="271" w:name="_Toc187814820"/>
      <w:bookmarkStart w:id="272" w:name="_Toc187856691"/>
      <w:r>
        <w:t xml:space="preserve">Hình </w:t>
      </w:r>
      <w:fldSimple w:instr=" SEQ Hình \* ARABIC ">
        <w:r w:rsidR="0052290A">
          <w:rPr>
            <w:noProof/>
          </w:rPr>
          <w:t>78</w:t>
        </w:r>
      </w:fldSimple>
      <w:r w:rsidR="00DC0802">
        <w:t>. Cài đặt ClamAV</w:t>
      </w:r>
      <w:bookmarkEnd w:id="270"/>
      <w:bookmarkEnd w:id="271"/>
      <w:bookmarkEnd w:id="272"/>
    </w:p>
    <w:p w14:paraId="53DD8058" w14:textId="02F64268" w:rsidR="00A033F0" w:rsidRDefault="000B5AF4" w:rsidP="00A033F0">
      <w:pPr>
        <w:ind w:firstLine="0"/>
      </w:pPr>
      <w:r>
        <w:tab/>
        <w:t>Sau đó dùng câu lệnh “</w:t>
      </w:r>
      <w:r w:rsidRPr="000B5AF4">
        <w:t>sudo freshclam</w:t>
      </w:r>
      <w:r>
        <w:t>” để đảm bảo</w:t>
      </w:r>
      <w:r w:rsidR="005B38BC">
        <w:t xml:space="preserve"> rằng</w:t>
      </w:r>
      <w:r>
        <w:t xml:space="preserve"> cơ sở dữ liệu của clamav được cập nhật</w:t>
      </w:r>
      <w:r w:rsidR="005B38BC">
        <w:t>.</w:t>
      </w:r>
    </w:p>
    <w:p w14:paraId="60AD4D42" w14:textId="1B3DDDBA" w:rsidR="00E20431" w:rsidRDefault="00420F23" w:rsidP="00E20431">
      <w:pPr>
        <w:keepNext/>
        <w:jc w:val="center"/>
      </w:pPr>
      <w:r w:rsidRPr="00420F23">
        <w:rPr>
          <w:noProof/>
        </w:rPr>
        <w:lastRenderedPageBreak/>
        <w:drawing>
          <wp:inline distT="0" distB="0" distL="0" distR="0" wp14:anchorId="2F6FEB42" wp14:editId="027BA876">
            <wp:extent cx="5744127" cy="2113207"/>
            <wp:effectExtent l="0" t="0" r="0" b="1905"/>
            <wp:docPr id="91910487" name="Picture 1" descr="Ảnh có chứa văn bản, ảnh chụp màn hình, Phông chữ, phần mề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487" name="Picture 1" descr="Ảnh có chứa văn bản, ảnh chụp màn hình, Phông chữ, phần mềm&#10;&#10;Description automatically generated"/>
                    <pic:cNvPicPr/>
                  </pic:nvPicPr>
                  <pic:blipFill>
                    <a:blip r:embed="rId98"/>
                    <a:stretch>
                      <a:fillRect/>
                    </a:stretch>
                  </pic:blipFill>
                  <pic:spPr>
                    <a:xfrm>
                      <a:off x="0" y="0"/>
                      <a:ext cx="5773334" cy="2123952"/>
                    </a:xfrm>
                    <a:prstGeom prst="rect">
                      <a:avLst/>
                    </a:prstGeom>
                  </pic:spPr>
                </pic:pic>
              </a:graphicData>
            </a:graphic>
          </wp:inline>
        </w:drawing>
      </w:r>
    </w:p>
    <w:p w14:paraId="72AA2E99" w14:textId="085AEE47" w:rsidR="001A4DC5" w:rsidRDefault="00E20431" w:rsidP="00E20431">
      <w:pPr>
        <w:pStyle w:val="Caption"/>
      </w:pPr>
      <w:bookmarkStart w:id="273" w:name="_Toc187796335"/>
      <w:bookmarkStart w:id="274" w:name="_Toc187814821"/>
      <w:bookmarkStart w:id="275" w:name="_Toc187856692"/>
      <w:r>
        <w:t xml:space="preserve">Hình </w:t>
      </w:r>
      <w:fldSimple w:instr=" SEQ Hình \* ARABIC ">
        <w:r w:rsidR="0052290A">
          <w:rPr>
            <w:noProof/>
          </w:rPr>
          <w:t>79</w:t>
        </w:r>
      </w:fldSimple>
      <w:r w:rsidR="001A4DC5">
        <w:t>. Cập nhật cơ sở dữ liệu cho ClamAV</w:t>
      </w:r>
      <w:bookmarkEnd w:id="273"/>
      <w:bookmarkEnd w:id="274"/>
      <w:bookmarkEnd w:id="275"/>
    </w:p>
    <w:p w14:paraId="3A730DC8" w14:textId="3334717E" w:rsidR="00420F23" w:rsidRDefault="00420F23" w:rsidP="00A033F0">
      <w:pPr>
        <w:ind w:firstLine="0"/>
      </w:pPr>
      <w:r>
        <w:tab/>
      </w:r>
      <w:r w:rsidR="00775E40">
        <w:t>Dùng câu lệnh “</w:t>
      </w:r>
      <w:r w:rsidR="00775E40" w:rsidRPr="00775E40">
        <w:t>clamscan --debug --detect-pua=yes</w:t>
      </w:r>
      <w:r w:rsidR="00775E40">
        <w:t xml:space="preserve"> </w:t>
      </w:r>
      <w:r w:rsidR="0030667C">
        <w:t>&lt;</w:t>
      </w:r>
      <w:r w:rsidR="00775E40">
        <w:t>file_path</w:t>
      </w:r>
      <w:r w:rsidR="0030667C">
        <w:t>&gt;</w:t>
      </w:r>
      <w:r w:rsidR="00775E40">
        <w:t xml:space="preserve">” với file_path là đường dẫn đến </w:t>
      </w:r>
      <w:r w:rsidR="0030667C">
        <w:t>tệp tin</w:t>
      </w:r>
      <w:r w:rsidR="00775E40">
        <w:t xml:space="preserve"> cần phân tích để tiến hành quét</w:t>
      </w:r>
      <w:r w:rsidR="0030667C">
        <w:t>.</w:t>
      </w:r>
    </w:p>
    <w:p w14:paraId="0906FFC8" w14:textId="2920E308" w:rsidR="00E20431" w:rsidRDefault="00064DF1" w:rsidP="00E20431">
      <w:pPr>
        <w:keepNext/>
        <w:ind w:firstLine="0"/>
        <w:jc w:val="center"/>
      </w:pPr>
      <w:r w:rsidRPr="00064DF1">
        <w:rPr>
          <w:noProof/>
        </w:rPr>
        <w:drawing>
          <wp:inline distT="0" distB="0" distL="0" distR="0" wp14:anchorId="0D7767A2" wp14:editId="7DE96F8A">
            <wp:extent cx="5974908" cy="488469"/>
            <wp:effectExtent l="0" t="0" r="6985" b="6985"/>
            <wp:docPr id="14277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358" name=""/>
                    <pic:cNvPicPr/>
                  </pic:nvPicPr>
                  <pic:blipFill>
                    <a:blip r:embed="rId99"/>
                    <a:stretch>
                      <a:fillRect/>
                    </a:stretch>
                  </pic:blipFill>
                  <pic:spPr>
                    <a:xfrm>
                      <a:off x="0" y="0"/>
                      <a:ext cx="6017244" cy="491930"/>
                    </a:xfrm>
                    <a:prstGeom prst="rect">
                      <a:avLst/>
                    </a:prstGeom>
                  </pic:spPr>
                </pic:pic>
              </a:graphicData>
            </a:graphic>
          </wp:inline>
        </w:drawing>
      </w:r>
    </w:p>
    <w:p w14:paraId="2A8198EE" w14:textId="5BFE752E" w:rsidR="00B744E2" w:rsidRDefault="00E20431" w:rsidP="00E20431">
      <w:pPr>
        <w:pStyle w:val="Caption"/>
      </w:pPr>
      <w:bookmarkStart w:id="276" w:name="_Toc187796336"/>
      <w:bookmarkStart w:id="277" w:name="_Toc187814822"/>
      <w:bookmarkStart w:id="278" w:name="_Toc187856693"/>
      <w:r>
        <w:t xml:space="preserve">Hình </w:t>
      </w:r>
      <w:fldSimple w:instr=" SEQ Hình \* ARABIC ">
        <w:r w:rsidR="0052290A">
          <w:rPr>
            <w:noProof/>
          </w:rPr>
          <w:t>80</w:t>
        </w:r>
      </w:fldSimple>
      <w:r w:rsidR="00B744E2">
        <w:t>.</w:t>
      </w:r>
      <w:r w:rsidR="0090055A">
        <w:t xml:space="preserve"> Tiến hành quét tệp tin bằng ClamAV</w:t>
      </w:r>
      <w:bookmarkEnd w:id="276"/>
      <w:bookmarkEnd w:id="277"/>
      <w:bookmarkEnd w:id="278"/>
    </w:p>
    <w:p w14:paraId="7DB6C288" w14:textId="5384B567" w:rsidR="00064DF1" w:rsidRDefault="003B5F7E" w:rsidP="0090055A">
      <w:r>
        <w:t>Kết quả sau khi chạy câu lệnh trên</w:t>
      </w:r>
      <w:r w:rsidR="00F34F99">
        <w:t xml:space="preserve"> </w:t>
      </w:r>
      <w:r w:rsidR="005F5505">
        <w:t>là tệp tin bị nén bởi trình đóng gói UPX.</w:t>
      </w:r>
    </w:p>
    <w:p w14:paraId="5F5068E5" w14:textId="2AA686AA" w:rsidR="00E20431" w:rsidRDefault="003B5F7E" w:rsidP="00E20431">
      <w:pPr>
        <w:keepNext/>
        <w:ind w:firstLine="0"/>
        <w:jc w:val="center"/>
      </w:pPr>
      <w:r w:rsidRPr="003B5F7E">
        <w:rPr>
          <w:noProof/>
        </w:rPr>
        <w:drawing>
          <wp:inline distT="0" distB="0" distL="0" distR="0" wp14:anchorId="5188F59C" wp14:editId="68269030">
            <wp:extent cx="5919249" cy="826040"/>
            <wp:effectExtent l="0" t="0" r="5715" b="0"/>
            <wp:docPr id="1009474876"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4876" name="Picture 1" descr="Ảnh có chứa văn bản, ảnh chụp màn hình, Phông chữ&#10;&#10;Description automatically generated"/>
                    <pic:cNvPicPr/>
                  </pic:nvPicPr>
                  <pic:blipFill>
                    <a:blip r:embed="rId100"/>
                    <a:stretch>
                      <a:fillRect/>
                    </a:stretch>
                  </pic:blipFill>
                  <pic:spPr>
                    <a:xfrm>
                      <a:off x="0" y="0"/>
                      <a:ext cx="5941614" cy="829161"/>
                    </a:xfrm>
                    <a:prstGeom prst="rect">
                      <a:avLst/>
                    </a:prstGeom>
                  </pic:spPr>
                </pic:pic>
              </a:graphicData>
            </a:graphic>
          </wp:inline>
        </w:drawing>
      </w:r>
    </w:p>
    <w:p w14:paraId="355F7243" w14:textId="71FBEB62" w:rsidR="003B5F7E" w:rsidRDefault="00E20431" w:rsidP="00E20431">
      <w:pPr>
        <w:pStyle w:val="Caption"/>
      </w:pPr>
      <w:bookmarkStart w:id="279" w:name="_Toc187796337"/>
      <w:bookmarkStart w:id="280" w:name="_Toc187814823"/>
      <w:bookmarkStart w:id="281" w:name="_Toc187856694"/>
      <w:r>
        <w:t xml:space="preserve">Hình </w:t>
      </w:r>
      <w:fldSimple w:instr=" SEQ Hình \* ARABIC ">
        <w:r w:rsidR="0052290A">
          <w:rPr>
            <w:noProof/>
          </w:rPr>
          <w:t>81</w:t>
        </w:r>
      </w:fldSimple>
      <w:r w:rsidR="00761A9D">
        <w:t>. Kết quả khi quét tệp tin bằng ClamAV</w:t>
      </w:r>
      <w:bookmarkEnd w:id="279"/>
      <w:bookmarkEnd w:id="280"/>
      <w:bookmarkEnd w:id="281"/>
    </w:p>
    <w:p w14:paraId="1FB8675C" w14:textId="09217DCA" w:rsidR="00646722" w:rsidRDefault="00646722" w:rsidP="0090055A">
      <w:r>
        <w:t>Để trích xuất tệp mà clamav giải nén được</w:t>
      </w:r>
      <w:r w:rsidR="00307C06">
        <w:t xml:space="preserve">, ta sử dụng tùy chọn </w:t>
      </w:r>
      <w:r w:rsidR="007B4A1D">
        <w:t>“</w:t>
      </w:r>
      <w:r w:rsidR="00307C06">
        <w:t>–leave-temp=yes</w:t>
      </w:r>
      <w:r w:rsidR="007B4A1D">
        <w:t>”.</w:t>
      </w:r>
    </w:p>
    <w:p w14:paraId="1C6DD7DF" w14:textId="2FD8E56F" w:rsidR="00E20431" w:rsidRDefault="00981F36" w:rsidP="00E20431">
      <w:pPr>
        <w:keepNext/>
        <w:ind w:firstLine="0"/>
        <w:jc w:val="center"/>
      </w:pPr>
      <w:r w:rsidRPr="00981F36">
        <w:rPr>
          <w:noProof/>
        </w:rPr>
        <w:drawing>
          <wp:inline distT="0" distB="0" distL="0" distR="0" wp14:anchorId="2EE69317" wp14:editId="531876B5">
            <wp:extent cx="5876014" cy="419287"/>
            <wp:effectExtent l="0" t="0" r="0" b="0"/>
            <wp:docPr id="130977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037" name=""/>
                    <pic:cNvPicPr/>
                  </pic:nvPicPr>
                  <pic:blipFill>
                    <a:blip r:embed="rId101"/>
                    <a:stretch>
                      <a:fillRect/>
                    </a:stretch>
                  </pic:blipFill>
                  <pic:spPr>
                    <a:xfrm>
                      <a:off x="0" y="0"/>
                      <a:ext cx="5901770" cy="421125"/>
                    </a:xfrm>
                    <a:prstGeom prst="rect">
                      <a:avLst/>
                    </a:prstGeom>
                  </pic:spPr>
                </pic:pic>
              </a:graphicData>
            </a:graphic>
          </wp:inline>
        </w:drawing>
      </w:r>
    </w:p>
    <w:p w14:paraId="0C35EE44" w14:textId="701B7045" w:rsidR="007B4A1D" w:rsidRDefault="00E20431" w:rsidP="00E20431">
      <w:pPr>
        <w:pStyle w:val="Caption"/>
      </w:pPr>
      <w:bookmarkStart w:id="282" w:name="_Toc187796338"/>
      <w:bookmarkStart w:id="283" w:name="_Toc187814824"/>
      <w:bookmarkStart w:id="284" w:name="_Toc187856695"/>
      <w:r>
        <w:t xml:space="preserve">Hình </w:t>
      </w:r>
      <w:fldSimple w:instr=" SEQ Hình \* ARABIC ">
        <w:r w:rsidR="0052290A">
          <w:rPr>
            <w:noProof/>
          </w:rPr>
          <w:t>82</w:t>
        </w:r>
      </w:fldSimple>
      <w:r w:rsidR="007B4A1D">
        <w:t>. Tùy chọn để lấy tệp tin đã giải nén</w:t>
      </w:r>
      <w:r w:rsidR="00AA28A8">
        <w:t xml:space="preserve"> bằng ClamAV</w:t>
      </w:r>
      <w:bookmarkEnd w:id="282"/>
      <w:bookmarkEnd w:id="283"/>
      <w:bookmarkEnd w:id="284"/>
    </w:p>
    <w:p w14:paraId="4BA8DB98" w14:textId="19A2D532" w:rsidR="00981F36" w:rsidRDefault="00981F36" w:rsidP="0090055A">
      <w:r>
        <w:t xml:space="preserve">Sau khi chạy câu lệnh, ta thấy trong phần command line có </w:t>
      </w:r>
      <w:r w:rsidR="00640634">
        <w:t xml:space="preserve">thông báo </w:t>
      </w:r>
      <w:r w:rsidR="007B4A1D">
        <w:t>như Hình 83. Lúc này</w:t>
      </w:r>
      <w:r w:rsidR="002C1C0D">
        <w:t>, tệp tin đã được giải nén nhưng chỉ nằm ở bộ nhớ tạm.</w:t>
      </w:r>
    </w:p>
    <w:p w14:paraId="78653AA5" w14:textId="3542420F" w:rsidR="00E20431" w:rsidRDefault="00640634" w:rsidP="00E20431">
      <w:pPr>
        <w:keepNext/>
        <w:ind w:firstLine="0"/>
        <w:jc w:val="center"/>
      </w:pPr>
      <w:r>
        <w:rPr>
          <w:noProof/>
        </w:rPr>
        <w:lastRenderedPageBreak/>
        <w:drawing>
          <wp:inline distT="0" distB="0" distL="0" distR="0" wp14:anchorId="0BA23013" wp14:editId="1564E1C7">
            <wp:extent cx="5494351" cy="334926"/>
            <wp:effectExtent l="0" t="0" r="0" b="8255"/>
            <wp:docPr id="68921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10783" name=""/>
                    <pic:cNvPicPr/>
                  </pic:nvPicPr>
                  <pic:blipFill>
                    <a:blip r:embed="rId102"/>
                    <a:stretch>
                      <a:fillRect/>
                    </a:stretch>
                  </pic:blipFill>
                  <pic:spPr>
                    <a:xfrm>
                      <a:off x="0" y="0"/>
                      <a:ext cx="5627423" cy="343038"/>
                    </a:xfrm>
                    <a:prstGeom prst="rect">
                      <a:avLst/>
                    </a:prstGeom>
                  </pic:spPr>
                </pic:pic>
              </a:graphicData>
            </a:graphic>
          </wp:inline>
        </w:drawing>
      </w:r>
    </w:p>
    <w:p w14:paraId="5E5F2ECC" w14:textId="28E23157" w:rsidR="00AA28A8" w:rsidRDefault="00E20431" w:rsidP="00E20431">
      <w:pPr>
        <w:pStyle w:val="Caption"/>
      </w:pPr>
      <w:bookmarkStart w:id="285" w:name="_Toc187796339"/>
      <w:bookmarkStart w:id="286" w:name="_Toc187814825"/>
      <w:bookmarkStart w:id="287" w:name="_Toc187856696"/>
      <w:r>
        <w:t xml:space="preserve">Hình </w:t>
      </w:r>
      <w:fldSimple w:instr=" SEQ Hình \* ARABIC ">
        <w:r w:rsidR="0052290A">
          <w:rPr>
            <w:noProof/>
          </w:rPr>
          <w:t>83</w:t>
        </w:r>
      </w:fldSimple>
      <w:r w:rsidR="00AA28A8">
        <w:t>. Đường dẫn đến tệp tin đã giải nén bằng ClamAV</w:t>
      </w:r>
      <w:bookmarkEnd w:id="285"/>
      <w:bookmarkEnd w:id="286"/>
      <w:bookmarkEnd w:id="287"/>
    </w:p>
    <w:p w14:paraId="23C83510" w14:textId="221673D7" w:rsidR="003C6C58" w:rsidRDefault="005A3CED" w:rsidP="0090055A">
      <w:r>
        <w:t>Đi theo đường dẫn lấy được ở bên trên, ta sẽ đến thư mục /tmp, ở đây sẽ chứa tệp tin đã được giải nén cũng như những thông tin liên quan đến tệp được quét.</w:t>
      </w:r>
    </w:p>
    <w:p w14:paraId="59FB1095" w14:textId="563DDE85" w:rsidR="00E20431" w:rsidRDefault="000607A4" w:rsidP="00E20431">
      <w:pPr>
        <w:keepNext/>
        <w:ind w:firstLine="0"/>
        <w:jc w:val="center"/>
      </w:pPr>
      <w:r w:rsidRPr="000607A4">
        <w:rPr>
          <w:noProof/>
        </w:rPr>
        <w:drawing>
          <wp:inline distT="0" distB="0" distL="0" distR="0" wp14:anchorId="1E8E6C49" wp14:editId="26958EC7">
            <wp:extent cx="5375082" cy="580245"/>
            <wp:effectExtent l="0" t="0" r="0" b="0"/>
            <wp:docPr id="37112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23622" name=""/>
                    <pic:cNvPicPr/>
                  </pic:nvPicPr>
                  <pic:blipFill>
                    <a:blip r:embed="rId103"/>
                    <a:stretch>
                      <a:fillRect/>
                    </a:stretch>
                  </pic:blipFill>
                  <pic:spPr>
                    <a:xfrm>
                      <a:off x="0" y="0"/>
                      <a:ext cx="5495461" cy="593240"/>
                    </a:xfrm>
                    <a:prstGeom prst="rect">
                      <a:avLst/>
                    </a:prstGeom>
                  </pic:spPr>
                </pic:pic>
              </a:graphicData>
            </a:graphic>
          </wp:inline>
        </w:drawing>
      </w:r>
    </w:p>
    <w:p w14:paraId="5165D2B6" w14:textId="73A15FDD" w:rsidR="009A515F" w:rsidRDefault="00E20431" w:rsidP="00E20431">
      <w:pPr>
        <w:pStyle w:val="Caption"/>
      </w:pPr>
      <w:bookmarkStart w:id="288" w:name="_Toc187796340"/>
      <w:bookmarkStart w:id="289" w:name="_Toc187814826"/>
      <w:bookmarkStart w:id="290" w:name="_Toc187856697"/>
      <w:r>
        <w:t xml:space="preserve">Hình </w:t>
      </w:r>
      <w:fldSimple w:instr=" SEQ Hình \* ARABIC ">
        <w:r w:rsidR="0052290A">
          <w:rPr>
            <w:noProof/>
          </w:rPr>
          <w:t>84</w:t>
        </w:r>
      </w:fldSimple>
      <w:r w:rsidR="009A515F">
        <w:t>. Tệp tin đã được giải nén bằng ClamAV</w:t>
      </w:r>
      <w:bookmarkEnd w:id="288"/>
      <w:bookmarkEnd w:id="289"/>
      <w:bookmarkEnd w:id="290"/>
    </w:p>
    <w:p w14:paraId="46736653" w14:textId="49ECFD8F" w:rsidR="0090055A" w:rsidRPr="0090055A" w:rsidRDefault="0090055A" w:rsidP="0090055A">
      <w:r>
        <w:t xml:space="preserve">ClamAV có khả năng phát hiện và giải nén các tệp tin khá tốt, tuy nhiên, thời gian chạy của nó </w:t>
      </w:r>
      <w:r w:rsidR="00DB6A27">
        <w:t xml:space="preserve">nhiều nhất trong số bốn công cụ được đề xuất. </w:t>
      </w:r>
    </w:p>
    <w:p w14:paraId="26C39D94" w14:textId="040023CA" w:rsidR="00660277" w:rsidRDefault="00B07CFC" w:rsidP="00B07CFC">
      <w:pPr>
        <w:pStyle w:val="Heading3"/>
      </w:pPr>
      <w:bookmarkStart w:id="291" w:name="_Toc187817072"/>
      <w:r>
        <w:t>PEiD</w:t>
      </w:r>
      <w:bookmarkEnd w:id="291"/>
    </w:p>
    <w:p w14:paraId="6376C930" w14:textId="2F29EFC2" w:rsidR="006C7991" w:rsidRDefault="00952B34" w:rsidP="00EF1926">
      <w:r>
        <w:t>PEiD được cài đặt b</w:t>
      </w:r>
      <w:r w:rsidR="00B07CFC">
        <w:t>ằng pipx, nên trước đó cần phải chạy dòng lệnh sau:</w:t>
      </w:r>
      <w:r w:rsidR="00EF1926">
        <w:t xml:space="preserve"> </w:t>
      </w:r>
      <w:r w:rsidR="00133158">
        <w:t>“pipx ensurepath --force”</w:t>
      </w:r>
      <w:r w:rsidR="00EF1926">
        <w:t xml:space="preserve">. </w:t>
      </w:r>
      <w:r w:rsidR="006C7991" w:rsidRPr="006C7991">
        <w:t xml:space="preserve">Câu lệnh </w:t>
      </w:r>
      <w:r w:rsidR="00EF1926">
        <w:t>này</w:t>
      </w:r>
      <w:r w:rsidR="006C7991" w:rsidRPr="006C7991">
        <w:t xml:space="preserve"> được sử dụng để đảm bảo rằng thư mục cài đặt của pipx đã được thêm vào biến môi trường PATH trên hệ thống</w:t>
      </w:r>
      <w:r w:rsidR="002610E1">
        <w:t>.</w:t>
      </w:r>
    </w:p>
    <w:p w14:paraId="38856E3A" w14:textId="77777777" w:rsidR="00E20431" w:rsidRDefault="00B07CFC" w:rsidP="00E20431">
      <w:pPr>
        <w:keepNext/>
        <w:ind w:firstLine="0"/>
        <w:jc w:val="center"/>
      </w:pPr>
      <w:r w:rsidRPr="00166EE0">
        <w:rPr>
          <w:noProof/>
        </w:rPr>
        <w:drawing>
          <wp:inline distT="0" distB="0" distL="0" distR="0" wp14:anchorId="0D6DD479" wp14:editId="31A82C2D">
            <wp:extent cx="5618261" cy="1025719"/>
            <wp:effectExtent l="0" t="0" r="1905" b="3175"/>
            <wp:docPr id="201610205"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0205" name="Picture 1" descr="Ảnh có chứa văn bản, ảnh chụp màn hình, Phông chữ&#10;&#10;Description automatically generated"/>
                    <pic:cNvPicPr/>
                  </pic:nvPicPr>
                  <pic:blipFill>
                    <a:blip r:embed="rId104"/>
                    <a:stretch>
                      <a:fillRect/>
                    </a:stretch>
                  </pic:blipFill>
                  <pic:spPr>
                    <a:xfrm>
                      <a:off x="0" y="0"/>
                      <a:ext cx="5704661" cy="1041493"/>
                    </a:xfrm>
                    <a:prstGeom prst="rect">
                      <a:avLst/>
                    </a:prstGeom>
                  </pic:spPr>
                </pic:pic>
              </a:graphicData>
            </a:graphic>
          </wp:inline>
        </w:drawing>
      </w:r>
    </w:p>
    <w:p w14:paraId="2FA5CB52" w14:textId="144FB7FC" w:rsidR="002610E1" w:rsidRDefault="00E20431" w:rsidP="00E20431">
      <w:pPr>
        <w:pStyle w:val="Caption"/>
      </w:pPr>
      <w:bookmarkStart w:id="292" w:name="_Toc187796341"/>
      <w:bookmarkStart w:id="293" w:name="_Toc187814827"/>
      <w:bookmarkStart w:id="294" w:name="_Toc187856698"/>
      <w:r>
        <w:t xml:space="preserve">Hình </w:t>
      </w:r>
      <w:fldSimple w:instr=" SEQ Hình \* ARABIC ">
        <w:r w:rsidR="0052290A">
          <w:rPr>
            <w:noProof/>
          </w:rPr>
          <w:t>85</w:t>
        </w:r>
      </w:fldSimple>
      <w:r w:rsidR="002610E1">
        <w:t>. Cài đặt biến môi trường cho pipx</w:t>
      </w:r>
      <w:bookmarkEnd w:id="292"/>
      <w:bookmarkEnd w:id="293"/>
      <w:bookmarkEnd w:id="294"/>
    </w:p>
    <w:p w14:paraId="71E27BA9" w14:textId="2E67444A" w:rsidR="00B07CFC" w:rsidRDefault="00B07CFC" w:rsidP="002610E1">
      <w:r>
        <w:t xml:space="preserve">Sau đó chạy câu lệnh </w:t>
      </w:r>
      <w:r w:rsidR="00952B34">
        <w:t>‘</w:t>
      </w:r>
      <w:r>
        <w:t>pipx install peid</w:t>
      </w:r>
      <w:r w:rsidR="00952B34">
        <w:t>’</w:t>
      </w:r>
      <w:r>
        <w:t xml:space="preserve"> để cài đặt peid</w:t>
      </w:r>
      <w:r w:rsidR="002610E1">
        <w:t>.</w:t>
      </w:r>
    </w:p>
    <w:p w14:paraId="18AF055F" w14:textId="77777777" w:rsidR="00E20431" w:rsidRDefault="00B07CFC" w:rsidP="00E20431">
      <w:pPr>
        <w:keepNext/>
        <w:ind w:firstLine="0"/>
        <w:jc w:val="center"/>
      </w:pPr>
      <w:r w:rsidRPr="00660277">
        <w:rPr>
          <w:noProof/>
        </w:rPr>
        <w:drawing>
          <wp:inline distT="0" distB="0" distL="0" distR="0" wp14:anchorId="55C26817" wp14:editId="13918847">
            <wp:extent cx="5568121" cy="1264258"/>
            <wp:effectExtent l="0" t="0" r="0" b="0"/>
            <wp:docPr id="1303873223"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3223" name="Picture 1" descr="Ảnh có chứa văn bản, ảnh chụp màn hình, Phông chữ&#10;&#10;Description automatically generated"/>
                    <pic:cNvPicPr/>
                  </pic:nvPicPr>
                  <pic:blipFill>
                    <a:blip r:embed="rId105"/>
                    <a:stretch>
                      <a:fillRect/>
                    </a:stretch>
                  </pic:blipFill>
                  <pic:spPr>
                    <a:xfrm>
                      <a:off x="0" y="0"/>
                      <a:ext cx="5761623" cy="1308193"/>
                    </a:xfrm>
                    <a:prstGeom prst="rect">
                      <a:avLst/>
                    </a:prstGeom>
                  </pic:spPr>
                </pic:pic>
              </a:graphicData>
            </a:graphic>
          </wp:inline>
        </w:drawing>
      </w:r>
    </w:p>
    <w:p w14:paraId="6955B848" w14:textId="723776D6" w:rsidR="002610E1" w:rsidRDefault="00E20431" w:rsidP="00E20431">
      <w:pPr>
        <w:pStyle w:val="Caption"/>
      </w:pPr>
      <w:bookmarkStart w:id="295" w:name="_Toc187796342"/>
      <w:bookmarkStart w:id="296" w:name="_Toc187814828"/>
      <w:bookmarkStart w:id="297" w:name="_Toc187856699"/>
      <w:r>
        <w:t xml:space="preserve">Hình </w:t>
      </w:r>
      <w:fldSimple w:instr=" SEQ Hình \* ARABIC ">
        <w:r w:rsidR="0052290A">
          <w:rPr>
            <w:noProof/>
          </w:rPr>
          <w:t>86</w:t>
        </w:r>
      </w:fldSimple>
      <w:r w:rsidR="00021B7C">
        <w:t>. Cài đặt PEiD bằng pipx</w:t>
      </w:r>
      <w:bookmarkEnd w:id="295"/>
      <w:bookmarkEnd w:id="296"/>
      <w:bookmarkEnd w:id="297"/>
    </w:p>
    <w:p w14:paraId="57917FD5" w14:textId="7AC5EF3E" w:rsidR="00952B34" w:rsidRDefault="00952B34" w:rsidP="00F451E1">
      <w:r>
        <w:lastRenderedPageBreak/>
        <w:t xml:space="preserve">Sau khi </w:t>
      </w:r>
      <w:r w:rsidR="00F675C1">
        <w:t>đã cài đặt xong</w:t>
      </w:r>
      <w:r w:rsidR="002E6E71">
        <w:t xml:space="preserve">, ta sử dụng câu lệnh </w:t>
      </w:r>
      <w:r w:rsidR="00F451E1">
        <w:t>“</w:t>
      </w:r>
      <w:r w:rsidR="002E6E71">
        <w:t>peid</w:t>
      </w:r>
      <w:r w:rsidR="001C2C1E">
        <w:t xml:space="preserve"> </w:t>
      </w:r>
      <w:r w:rsidR="00F451E1">
        <w:t>&lt;</w:t>
      </w:r>
      <w:r w:rsidR="001C2C1E">
        <w:t>file_path</w:t>
      </w:r>
      <w:r w:rsidR="00F451E1">
        <w:t>&gt;”</w:t>
      </w:r>
      <w:r w:rsidR="001C2C1E">
        <w:t xml:space="preserve"> </w:t>
      </w:r>
      <w:r w:rsidR="003904EC">
        <w:t>(</w:t>
      </w:r>
      <w:r w:rsidR="001C2C1E">
        <w:t xml:space="preserve">với file_path là đường dẫn đến </w:t>
      </w:r>
      <w:r w:rsidR="0037006C">
        <w:t>tệp tin</w:t>
      </w:r>
      <w:r w:rsidR="001C2C1E">
        <w:t xml:space="preserve"> cần </w:t>
      </w:r>
      <w:r w:rsidR="003904EC">
        <w:t xml:space="preserve">phân tích) để </w:t>
      </w:r>
      <w:r w:rsidR="00F91241">
        <w:t xml:space="preserve">phân tích packer mà </w:t>
      </w:r>
      <w:r w:rsidR="0037006C">
        <w:t>tệp tin</w:t>
      </w:r>
      <w:r w:rsidR="00F91241">
        <w:t xml:space="preserve"> đã s</w:t>
      </w:r>
      <w:r w:rsidR="0037006C">
        <w:t>ử</w:t>
      </w:r>
      <w:r w:rsidR="00F91241">
        <w:t xml:space="preserve"> dụng</w:t>
      </w:r>
      <w:r w:rsidR="0037006C">
        <w:t>. Lưu ý: câu lệnh bên dưới dùng cho phiên bản dòng lệnh trên Linux</w:t>
      </w:r>
      <w:r w:rsidR="00397F6D">
        <w:t>, nếu muốn sử dụng phiên bản có giao diện</w:t>
      </w:r>
      <w:r w:rsidR="009A4D00">
        <w:t xml:space="preserve">, người dùng có thể </w:t>
      </w:r>
      <w:r w:rsidR="006A7B39">
        <w:t>cài đặt và sử dụng PEiD bằng công cụ wine.</w:t>
      </w:r>
    </w:p>
    <w:p w14:paraId="291BD9CD" w14:textId="0B055CE4" w:rsidR="00E20431" w:rsidRDefault="00F91241" w:rsidP="00E20431">
      <w:pPr>
        <w:keepNext/>
        <w:jc w:val="center"/>
      </w:pPr>
      <w:r w:rsidRPr="00F91241">
        <w:rPr>
          <w:noProof/>
        </w:rPr>
        <w:drawing>
          <wp:inline distT="0" distB="0" distL="0" distR="0" wp14:anchorId="67C96008" wp14:editId="5B0DC537">
            <wp:extent cx="5526157" cy="1381258"/>
            <wp:effectExtent l="0" t="0" r="0" b="9525"/>
            <wp:docPr id="6661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250" name=""/>
                    <pic:cNvPicPr/>
                  </pic:nvPicPr>
                  <pic:blipFill>
                    <a:blip r:embed="rId106"/>
                    <a:stretch>
                      <a:fillRect/>
                    </a:stretch>
                  </pic:blipFill>
                  <pic:spPr>
                    <a:xfrm>
                      <a:off x="0" y="0"/>
                      <a:ext cx="5551201" cy="1387518"/>
                    </a:xfrm>
                    <a:prstGeom prst="rect">
                      <a:avLst/>
                    </a:prstGeom>
                  </pic:spPr>
                </pic:pic>
              </a:graphicData>
            </a:graphic>
          </wp:inline>
        </w:drawing>
      </w:r>
    </w:p>
    <w:p w14:paraId="46C1A170" w14:textId="6BA6A043" w:rsidR="007D0ACC" w:rsidRDefault="00E20431" w:rsidP="00E20431">
      <w:pPr>
        <w:pStyle w:val="Caption"/>
      </w:pPr>
      <w:bookmarkStart w:id="298" w:name="_Toc187796343"/>
      <w:bookmarkStart w:id="299" w:name="_Toc187814829"/>
      <w:bookmarkStart w:id="300" w:name="_Toc187856700"/>
      <w:r>
        <w:t xml:space="preserve">Hình </w:t>
      </w:r>
      <w:fldSimple w:instr=" SEQ Hình \* ARABIC ">
        <w:r w:rsidR="0052290A">
          <w:rPr>
            <w:noProof/>
          </w:rPr>
          <w:t>87</w:t>
        </w:r>
      </w:fldSimple>
      <w:r w:rsidR="007D0ACC">
        <w:t xml:space="preserve">. Quét tệp tin bằng </w:t>
      </w:r>
      <w:r w:rsidR="000B465A">
        <w:t>PEiD</w:t>
      </w:r>
      <w:r w:rsidR="009261A1">
        <w:t xml:space="preserve"> phiên bản câu lệnh</w:t>
      </w:r>
      <w:bookmarkEnd w:id="298"/>
      <w:bookmarkEnd w:id="299"/>
      <w:bookmarkEnd w:id="300"/>
    </w:p>
    <w:p w14:paraId="67B388C4" w14:textId="10AD7DA2" w:rsidR="00E20431" w:rsidRDefault="007B4A1D" w:rsidP="00E20431">
      <w:pPr>
        <w:keepNext/>
        <w:jc w:val="center"/>
      </w:pPr>
      <w:r w:rsidRPr="007B4A1D">
        <w:rPr>
          <w:noProof/>
        </w:rPr>
        <w:drawing>
          <wp:inline distT="0" distB="0" distL="0" distR="0" wp14:anchorId="6AB96A71" wp14:editId="184BD908">
            <wp:extent cx="4476584" cy="2558049"/>
            <wp:effectExtent l="0" t="0" r="635" b="0"/>
            <wp:docPr id="4606743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4396" name="Picture 1" descr="A screenshot of a computer program&#10;&#10;Description automatically generated"/>
                    <pic:cNvPicPr/>
                  </pic:nvPicPr>
                  <pic:blipFill>
                    <a:blip r:embed="rId107"/>
                    <a:stretch>
                      <a:fillRect/>
                    </a:stretch>
                  </pic:blipFill>
                  <pic:spPr>
                    <a:xfrm>
                      <a:off x="0" y="0"/>
                      <a:ext cx="4562122" cy="2606928"/>
                    </a:xfrm>
                    <a:prstGeom prst="rect">
                      <a:avLst/>
                    </a:prstGeom>
                  </pic:spPr>
                </pic:pic>
              </a:graphicData>
            </a:graphic>
          </wp:inline>
        </w:drawing>
      </w:r>
    </w:p>
    <w:p w14:paraId="29482902" w14:textId="665CCDB7" w:rsidR="00EF1926" w:rsidRPr="007B4A1D" w:rsidRDefault="00E20431" w:rsidP="00E20431">
      <w:pPr>
        <w:pStyle w:val="Caption"/>
      </w:pPr>
      <w:bookmarkStart w:id="301" w:name="_Toc187796344"/>
      <w:bookmarkStart w:id="302" w:name="_Toc187814830"/>
      <w:bookmarkStart w:id="303" w:name="_Toc187856701"/>
      <w:r>
        <w:t xml:space="preserve">Hình </w:t>
      </w:r>
      <w:fldSimple w:instr=" SEQ Hình \* ARABIC ">
        <w:r w:rsidR="0052290A">
          <w:rPr>
            <w:noProof/>
          </w:rPr>
          <w:t>88</w:t>
        </w:r>
      </w:fldSimple>
      <w:r w:rsidR="00EF1926">
        <w:t>. Quét tệp tin bằng PEiD phiên bản giao diện người dùng</w:t>
      </w:r>
      <w:bookmarkEnd w:id="301"/>
      <w:bookmarkEnd w:id="302"/>
      <w:bookmarkEnd w:id="303"/>
    </w:p>
    <w:p w14:paraId="0479786B" w14:textId="09C61C00" w:rsidR="000B465A" w:rsidRDefault="00D172C1" w:rsidP="00D172C1">
      <w:r>
        <w:t>Có thể thấy PEiD</w:t>
      </w:r>
      <w:r w:rsidR="00EF1926">
        <w:t xml:space="preserve"> ở cả hai phiên bản đều có thể</w:t>
      </w:r>
      <w:r>
        <w:t xml:space="preserve"> quét đúng </w:t>
      </w:r>
      <w:r w:rsidR="0004632D">
        <w:t>trình đóng gói cho tệp tin được chọn.</w:t>
      </w:r>
      <w:r w:rsidR="00EF1926">
        <w:t xml:space="preserve"> Tuy nhiên, ở phiên bản người dùng thì trực quan hơn, có thêm phiên bản của trình đóng gói được sử dụng cũng như thông tin cụ thể của</w:t>
      </w:r>
      <w:r w:rsidR="001702E8">
        <w:t xml:space="preserve"> tệp tin.</w:t>
      </w:r>
      <w:r w:rsidR="00CA6A17">
        <w:t xml:space="preserve"> Và đặc biệt, phiên bản command line không thể quét nhiều tệp tin cùng một lúc, trong khi phiên bản giao diện thì có thể (sử dụng tab Multi Scan)</w:t>
      </w:r>
    </w:p>
    <w:p w14:paraId="0130127D" w14:textId="044C1C4A" w:rsidR="007C0C77" w:rsidRDefault="00EB690A" w:rsidP="00D172C1">
      <w:r>
        <w:t xml:space="preserve">Và khi chọn tab Options, người dùng còn </w:t>
      </w:r>
      <w:r w:rsidR="00930DF0">
        <w:t>có thể chọn chế độ quét gồm Normal Scan, Deep Scan, Hardcore Scan như được giới thiệu ở Chương 2.</w:t>
      </w:r>
    </w:p>
    <w:p w14:paraId="0D5F18DB" w14:textId="62240275" w:rsidR="00E20431" w:rsidRDefault="00930DF0" w:rsidP="00E20431">
      <w:pPr>
        <w:keepNext/>
        <w:jc w:val="center"/>
      </w:pPr>
      <w:r w:rsidRPr="00930DF0">
        <w:rPr>
          <w:noProof/>
        </w:rPr>
        <w:lastRenderedPageBreak/>
        <w:drawing>
          <wp:inline distT="0" distB="0" distL="0" distR="0" wp14:anchorId="1A7F38D1" wp14:editId="2C189E55">
            <wp:extent cx="3156489" cy="1781092"/>
            <wp:effectExtent l="0" t="0" r="6350" b="0"/>
            <wp:docPr id="1313186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86784" name="Picture 1" descr="A screenshot of a computer program&#10;&#10;Description automatically generated"/>
                    <pic:cNvPicPr/>
                  </pic:nvPicPr>
                  <pic:blipFill>
                    <a:blip r:embed="rId108"/>
                    <a:stretch>
                      <a:fillRect/>
                    </a:stretch>
                  </pic:blipFill>
                  <pic:spPr>
                    <a:xfrm>
                      <a:off x="0" y="0"/>
                      <a:ext cx="3176833" cy="1792571"/>
                    </a:xfrm>
                    <a:prstGeom prst="rect">
                      <a:avLst/>
                    </a:prstGeom>
                  </pic:spPr>
                </pic:pic>
              </a:graphicData>
            </a:graphic>
          </wp:inline>
        </w:drawing>
      </w:r>
    </w:p>
    <w:p w14:paraId="5B5878ED" w14:textId="17CD661F" w:rsidR="00930DF0" w:rsidRDefault="00E20431" w:rsidP="00E20431">
      <w:pPr>
        <w:pStyle w:val="Caption"/>
      </w:pPr>
      <w:bookmarkStart w:id="304" w:name="_Toc187796345"/>
      <w:bookmarkStart w:id="305" w:name="_Toc187814831"/>
      <w:bookmarkStart w:id="306" w:name="_Toc187856702"/>
      <w:r>
        <w:t xml:space="preserve">Hình </w:t>
      </w:r>
      <w:fldSimple w:instr=" SEQ Hình \* ARABIC ">
        <w:r w:rsidR="0052290A">
          <w:rPr>
            <w:noProof/>
          </w:rPr>
          <w:t>89</w:t>
        </w:r>
      </w:fldSimple>
      <w:r>
        <w:t>.</w:t>
      </w:r>
      <w:r w:rsidR="00930DF0">
        <w:t xml:space="preserve"> Ba chế độ quét trong PEiD</w:t>
      </w:r>
      <w:bookmarkEnd w:id="304"/>
      <w:bookmarkEnd w:id="305"/>
      <w:bookmarkEnd w:id="306"/>
    </w:p>
    <w:p w14:paraId="28233B82" w14:textId="4D81AEDE" w:rsidR="00F91241" w:rsidRDefault="00F91241" w:rsidP="00F91241">
      <w:pPr>
        <w:pStyle w:val="Heading3"/>
      </w:pPr>
      <w:bookmarkStart w:id="307" w:name="_Toc187817073"/>
      <w:r>
        <w:t>DIE</w:t>
      </w:r>
      <w:bookmarkEnd w:id="307"/>
    </w:p>
    <w:p w14:paraId="2893DCFE" w14:textId="77777777" w:rsidR="009F196A" w:rsidRDefault="00104CCE" w:rsidP="00C659E8">
      <w:pPr>
        <w:tabs>
          <w:tab w:val="left" w:pos="810"/>
        </w:tabs>
        <w:ind w:firstLine="720"/>
      </w:pPr>
      <w:r>
        <w:t xml:space="preserve">Download tại: </w:t>
      </w:r>
    </w:p>
    <w:p w14:paraId="38A52B62" w14:textId="206B60AD" w:rsidR="009F196A" w:rsidRDefault="009F196A" w:rsidP="009F196A">
      <w:pPr>
        <w:pStyle w:val="ListParagraph"/>
        <w:numPr>
          <w:ilvl w:val="0"/>
          <w:numId w:val="45"/>
        </w:numPr>
        <w:tabs>
          <w:tab w:val="left" w:pos="810"/>
        </w:tabs>
      </w:pPr>
      <w:hyperlink r:id="rId109" w:history="1">
        <w:r w:rsidRPr="00184B55">
          <w:rPr>
            <w:rStyle w:val="Hyperlink"/>
          </w:rPr>
          <w:t>https://github.com/horsicq/DIE-engine</w:t>
        </w:r>
      </w:hyperlink>
      <w:r w:rsidR="009609DF">
        <w:t xml:space="preserve"> (</w:t>
      </w:r>
      <w:r>
        <w:t xml:space="preserve">phiên </w:t>
      </w:r>
      <w:r w:rsidR="009609DF">
        <w:t xml:space="preserve">bản </w:t>
      </w:r>
      <w:r w:rsidR="005A78AA">
        <w:t>command line</w:t>
      </w:r>
      <w:r>
        <w:t>)</w:t>
      </w:r>
    </w:p>
    <w:p w14:paraId="3667F729" w14:textId="0E887C65" w:rsidR="00F91241" w:rsidRDefault="009F196A" w:rsidP="009F196A">
      <w:pPr>
        <w:pStyle w:val="ListParagraph"/>
        <w:numPr>
          <w:ilvl w:val="0"/>
          <w:numId w:val="45"/>
        </w:numPr>
        <w:tabs>
          <w:tab w:val="left" w:pos="810"/>
        </w:tabs>
      </w:pPr>
      <w:hyperlink r:id="rId110" w:history="1">
        <w:r w:rsidRPr="00184B55">
          <w:rPr>
            <w:rStyle w:val="Hyperlink"/>
          </w:rPr>
          <w:t>https://github.com/horsicq/Detect-It-Easy/</w:t>
        </w:r>
      </w:hyperlink>
      <w:r>
        <w:t xml:space="preserve"> (phiên bản</w:t>
      </w:r>
      <w:r w:rsidR="00C659E8">
        <w:t xml:space="preserve"> GUI</w:t>
      </w:r>
      <w:r>
        <w:t>)</w:t>
      </w:r>
    </w:p>
    <w:p w14:paraId="3EB156C2" w14:textId="558BC711" w:rsidR="00104CCE" w:rsidRDefault="00475F0E" w:rsidP="000A2865">
      <w:pPr>
        <w:ind w:left="720" w:firstLine="0"/>
      </w:pPr>
      <w:r>
        <w:t xml:space="preserve">Cài đặt </w:t>
      </w:r>
      <w:r w:rsidR="005C1ACB">
        <w:t xml:space="preserve">DiE tương đối dễ. </w:t>
      </w:r>
      <w:r w:rsidR="00AA5B83">
        <w:t xml:space="preserve">Sau khi tải </w:t>
      </w:r>
      <w:r w:rsidR="009F196A">
        <w:t xml:space="preserve">công cụ </w:t>
      </w:r>
      <w:r w:rsidR="00AA5B83">
        <w:t xml:space="preserve">về, </w:t>
      </w:r>
      <w:r w:rsidR="009843F6">
        <w:t>ta</w:t>
      </w:r>
      <w:r w:rsidR="009F196A">
        <w:t xml:space="preserve"> sẽ</w:t>
      </w:r>
      <w:r w:rsidR="009843F6">
        <w:t xml:space="preserve"> có thư mục </w:t>
      </w:r>
      <w:r w:rsidR="009F196A">
        <w:t xml:space="preserve">chứa hàng loạt </w:t>
      </w:r>
      <w:r w:rsidR="00B33451">
        <w:t>file cấu hình.</w:t>
      </w:r>
    </w:p>
    <w:p w14:paraId="6164FC4F" w14:textId="3618A349" w:rsidR="00E20431" w:rsidRDefault="000A2865" w:rsidP="00E20431">
      <w:pPr>
        <w:keepNext/>
        <w:ind w:firstLine="0"/>
        <w:jc w:val="center"/>
      </w:pPr>
      <w:r w:rsidRPr="000A2865">
        <w:rPr>
          <w:noProof/>
        </w:rPr>
        <w:drawing>
          <wp:inline distT="0" distB="0" distL="0" distR="0" wp14:anchorId="6A3D02C8" wp14:editId="7FFACBA0">
            <wp:extent cx="6229350" cy="2863215"/>
            <wp:effectExtent l="0" t="0" r="0" b="0"/>
            <wp:docPr id="552440221" name="Picture 1" descr="Ảnh có chứa văn bản, ảnh chụp màn hình, Phông chữ, thiết kế&#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40221" name="Picture 1" descr="Ảnh có chứa văn bản, ảnh chụp màn hình, Phông chữ, thiết kế&#10;&#10;Description automatically generated"/>
                    <pic:cNvPicPr/>
                  </pic:nvPicPr>
                  <pic:blipFill>
                    <a:blip r:embed="rId111"/>
                    <a:stretch>
                      <a:fillRect/>
                    </a:stretch>
                  </pic:blipFill>
                  <pic:spPr>
                    <a:xfrm>
                      <a:off x="0" y="0"/>
                      <a:ext cx="6229350" cy="2863215"/>
                    </a:xfrm>
                    <a:prstGeom prst="rect">
                      <a:avLst/>
                    </a:prstGeom>
                  </pic:spPr>
                </pic:pic>
              </a:graphicData>
            </a:graphic>
          </wp:inline>
        </w:drawing>
      </w:r>
    </w:p>
    <w:p w14:paraId="59C961BA" w14:textId="4A9133C5" w:rsidR="006C67F6" w:rsidRDefault="00E20431" w:rsidP="00E20431">
      <w:pPr>
        <w:pStyle w:val="Caption"/>
      </w:pPr>
      <w:bookmarkStart w:id="308" w:name="_Toc187796346"/>
      <w:bookmarkStart w:id="309" w:name="_Toc187814832"/>
      <w:bookmarkStart w:id="310" w:name="_Toc187856703"/>
      <w:r>
        <w:t xml:space="preserve">Hình </w:t>
      </w:r>
      <w:fldSimple w:instr=" SEQ Hình \* ARABIC ">
        <w:r w:rsidR="0052290A">
          <w:rPr>
            <w:noProof/>
          </w:rPr>
          <w:t>90</w:t>
        </w:r>
      </w:fldSimple>
      <w:r w:rsidR="006C67F6">
        <w:t>. Thư mục chứa tệp tin cấu hình DiE</w:t>
      </w:r>
      <w:bookmarkEnd w:id="308"/>
      <w:bookmarkEnd w:id="309"/>
      <w:bookmarkEnd w:id="310"/>
    </w:p>
    <w:p w14:paraId="6086837D" w14:textId="56D5DE69" w:rsidR="000A2865" w:rsidRDefault="000A2865" w:rsidP="000A2865">
      <w:pPr>
        <w:ind w:firstLine="0"/>
      </w:pPr>
      <w:r>
        <w:tab/>
      </w:r>
      <w:r w:rsidR="00F931D2">
        <w:t>Dùng câu lệnh “</w:t>
      </w:r>
      <w:r w:rsidR="00F931D2" w:rsidRPr="00F931D2">
        <w:t>chmod +x install.sh</w:t>
      </w:r>
      <w:r w:rsidR="00F931D2">
        <w:t xml:space="preserve">” để cấp quyền thực thi cho </w:t>
      </w:r>
      <w:r w:rsidR="006C67F6">
        <w:t>tệp tin</w:t>
      </w:r>
      <w:r w:rsidR="00F931D2">
        <w:t xml:space="preserve"> install.sh</w:t>
      </w:r>
      <w:r w:rsidR="006C67F6">
        <w:t xml:space="preserve"> – một t</w:t>
      </w:r>
      <w:r w:rsidR="00475F0E">
        <w:t>ệp tin dùng để cài đặt DiE</w:t>
      </w:r>
      <w:r w:rsidR="00F931D2">
        <w:t>. Sau đó dùng lệnh</w:t>
      </w:r>
      <w:r w:rsidR="009609DF">
        <w:t xml:space="preserve"> “sudo ./install.sh” để </w:t>
      </w:r>
      <w:r w:rsidR="00475F0E">
        <w:t>tiến hành thực thi</w:t>
      </w:r>
      <w:r w:rsidR="00F9022E">
        <w:t>.</w:t>
      </w:r>
    </w:p>
    <w:p w14:paraId="51AD1FCA" w14:textId="2007AF33" w:rsidR="00F9022E" w:rsidRDefault="00F9022E" w:rsidP="000A2865">
      <w:pPr>
        <w:ind w:firstLine="0"/>
      </w:pPr>
      <w:r>
        <w:lastRenderedPageBreak/>
        <w:tab/>
        <w:t xml:space="preserve">Sau khi cài đặt xong dùng lệnh “diec </w:t>
      </w:r>
      <w:r w:rsidR="00475F0E">
        <w:t>&lt;f</w:t>
      </w:r>
      <w:r>
        <w:t>ile_path</w:t>
      </w:r>
      <w:r w:rsidR="00475F0E">
        <w:t>&gt;</w:t>
      </w:r>
      <w:r>
        <w:t xml:space="preserve">” với file_path là đường dẫn tới </w:t>
      </w:r>
      <w:r w:rsidR="00475F0E">
        <w:t>tệp tin</w:t>
      </w:r>
      <w:r>
        <w:t xml:space="preserve"> cần phân tích</w:t>
      </w:r>
      <w:r w:rsidR="0070602A">
        <w:t xml:space="preserve"> để sử dụng phiên bản command line.</w:t>
      </w:r>
    </w:p>
    <w:p w14:paraId="57636CA6" w14:textId="72EB1A85" w:rsidR="00E20431" w:rsidRDefault="00F9022E" w:rsidP="00E20431">
      <w:pPr>
        <w:keepNext/>
        <w:ind w:firstLine="0"/>
        <w:jc w:val="center"/>
      </w:pPr>
      <w:r w:rsidRPr="00F9022E">
        <w:rPr>
          <w:noProof/>
        </w:rPr>
        <w:drawing>
          <wp:inline distT="0" distB="0" distL="0" distR="0" wp14:anchorId="4065658A" wp14:editId="623D16CC">
            <wp:extent cx="5653377" cy="1429768"/>
            <wp:effectExtent l="0" t="0" r="5080" b="0"/>
            <wp:docPr id="1525257787"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57787" name="Picture 1" descr="Ảnh có chứa văn bản, ảnh chụp màn hình, Phông chữ&#10;&#10;Description automatically generated"/>
                    <pic:cNvPicPr/>
                  </pic:nvPicPr>
                  <pic:blipFill>
                    <a:blip r:embed="rId112"/>
                    <a:stretch>
                      <a:fillRect/>
                    </a:stretch>
                  </pic:blipFill>
                  <pic:spPr>
                    <a:xfrm>
                      <a:off x="0" y="0"/>
                      <a:ext cx="5671998" cy="1434477"/>
                    </a:xfrm>
                    <a:prstGeom prst="rect">
                      <a:avLst/>
                    </a:prstGeom>
                  </pic:spPr>
                </pic:pic>
              </a:graphicData>
            </a:graphic>
          </wp:inline>
        </w:drawing>
      </w:r>
    </w:p>
    <w:p w14:paraId="5AED8DCC" w14:textId="0A2EB9F8" w:rsidR="00290E69" w:rsidRDefault="00E20431" w:rsidP="00E20431">
      <w:pPr>
        <w:pStyle w:val="Caption"/>
      </w:pPr>
      <w:bookmarkStart w:id="311" w:name="_Toc187796347"/>
      <w:bookmarkStart w:id="312" w:name="_Toc187814833"/>
      <w:bookmarkStart w:id="313" w:name="_Toc187856704"/>
      <w:r>
        <w:t xml:space="preserve">Hình </w:t>
      </w:r>
      <w:fldSimple w:instr=" SEQ Hình \* ARABIC ">
        <w:r w:rsidR="0052290A">
          <w:rPr>
            <w:noProof/>
          </w:rPr>
          <w:t>91</w:t>
        </w:r>
      </w:fldSimple>
      <w:r w:rsidR="00CE691A">
        <w:t>. Phân tích tệp tin với DiE</w:t>
      </w:r>
      <w:r w:rsidR="001B77E5">
        <w:t xml:space="preserve"> phiên bản command line</w:t>
      </w:r>
      <w:bookmarkEnd w:id="311"/>
      <w:bookmarkEnd w:id="312"/>
      <w:bookmarkEnd w:id="313"/>
    </w:p>
    <w:p w14:paraId="3D208E2B" w14:textId="77777777" w:rsidR="00456834" w:rsidRDefault="00456834" w:rsidP="00456834">
      <w:r>
        <w:t xml:space="preserve">DiE đã phát hiện được tệp tin được chọn bị đóng gói bởi UPX phiên bản 3.95. </w:t>
      </w:r>
    </w:p>
    <w:p w14:paraId="35337B15" w14:textId="42078355" w:rsidR="006A6958" w:rsidRDefault="00456834" w:rsidP="00456834">
      <w:r>
        <w:t>Ngoài ra, còn có phiên bản giao diện người dùng. Chỉ cần lệnh “die” để mở phiên bản này.</w:t>
      </w:r>
      <w:r w:rsidR="00C129C7">
        <w:t xml:space="preserve"> Phiên bản này trực quan hơn</w:t>
      </w:r>
      <w:r w:rsidR="006A6958">
        <w:t>, kết quả cho ra tương tự phiên bản command line nhưng hiển thị chi tiết và nhiều thông tin hơn về tệp tin bị đóng gói.</w:t>
      </w:r>
    </w:p>
    <w:p w14:paraId="5D985191" w14:textId="4E4990B0" w:rsidR="00E20431" w:rsidRDefault="006A6958" w:rsidP="00E20431">
      <w:pPr>
        <w:keepNext/>
        <w:jc w:val="center"/>
      </w:pPr>
      <w:r w:rsidRPr="006A6958">
        <w:rPr>
          <w:noProof/>
        </w:rPr>
        <w:drawing>
          <wp:inline distT="0" distB="0" distL="0" distR="0" wp14:anchorId="68B9F5DA" wp14:editId="6F9C20D5">
            <wp:extent cx="5302523" cy="3435527"/>
            <wp:effectExtent l="0" t="0" r="0" b="0"/>
            <wp:docPr id="393330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3065" name="Picture 1" descr="A screenshot of a computer program&#10;&#10;Description automatically generated"/>
                    <pic:cNvPicPr/>
                  </pic:nvPicPr>
                  <pic:blipFill>
                    <a:blip r:embed="rId113"/>
                    <a:stretch>
                      <a:fillRect/>
                    </a:stretch>
                  </pic:blipFill>
                  <pic:spPr>
                    <a:xfrm>
                      <a:off x="0" y="0"/>
                      <a:ext cx="5302523" cy="3435527"/>
                    </a:xfrm>
                    <a:prstGeom prst="rect">
                      <a:avLst/>
                    </a:prstGeom>
                  </pic:spPr>
                </pic:pic>
              </a:graphicData>
            </a:graphic>
          </wp:inline>
        </w:drawing>
      </w:r>
    </w:p>
    <w:p w14:paraId="64719DCC" w14:textId="4ECF32C5" w:rsidR="006A6958" w:rsidRDefault="00E20431" w:rsidP="00E20431">
      <w:pPr>
        <w:pStyle w:val="Caption"/>
      </w:pPr>
      <w:bookmarkStart w:id="314" w:name="_Toc187796348"/>
      <w:bookmarkStart w:id="315" w:name="_Toc187814834"/>
      <w:bookmarkStart w:id="316" w:name="_Toc187856705"/>
      <w:r>
        <w:t xml:space="preserve">Hình </w:t>
      </w:r>
      <w:fldSimple w:instr=" SEQ Hình \* ARABIC ">
        <w:r w:rsidR="0052290A">
          <w:rPr>
            <w:noProof/>
          </w:rPr>
          <w:t>92</w:t>
        </w:r>
      </w:fldSimple>
      <w:r w:rsidR="006A6958">
        <w:t>. Phân tích</w:t>
      </w:r>
      <w:r w:rsidR="00F24A65">
        <w:t xml:space="preserve"> tệp tin bằng DiE phiên bản GUI</w:t>
      </w:r>
      <w:bookmarkEnd w:id="314"/>
      <w:bookmarkEnd w:id="315"/>
      <w:bookmarkEnd w:id="316"/>
    </w:p>
    <w:p w14:paraId="1041F24B" w14:textId="33DCBDB8" w:rsidR="00004EA0" w:rsidRPr="00004EA0" w:rsidRDefault="00004EA0" w:rsidP="00004EA0">
      <w:r>
        <w:lastRenderedPageBreak/>
        <w:t>Và lệnh “diel” dành cho phiên bản có giao diện nhẹ nhất. Tuy nhiên, phiên bản này hầu như không thể phát hiện được các trình đóng gói bởi cấu hình cũng như d</w:t>
      </w:r>
      <w:r w:rsidR="00BA3790">
        <w:t>atabase đơn giản.</w:t>
      </w:r>
    </w:p>
    <w:p w14:paraId="4D69D826" w14:textId="2F510803" w:rsidR="00E20431" w:rsidRDefault="00E11365" w:rsidP="00E20431">
      <w:pPr>
        <w:keepNext/>
        <w:jc w:val="center"/>
      </w:pPr>
      <w:r w:rsidRPr="00E11365">
        <w:rPr>
          <w:noProof/>
        </w:rPr>
        <w:drawing>
          <wp:inline distT="0" distB="0" distL="0" distR="0" wp14:anchorId="52AD17DB" wp14:editId="4A29F23C">
            <wp:extent cx="3976213" cy="1844702"/>
            <wp:effectExtent l="0" t="0" r="5715" b="3175"/>
            <wp:docPr id="116115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5652" name="Picture 1" descr="A screenshot of a computer&#10;&#10;Description automatically generated"/>
                    <pic:cNvPicPr/>
                  </pic:nvPicPr>
                  <pic:blipFill>
                    <a:blip r:embed="rId114"/>
                    <a:stretch>
                      <a:fillRect/>
                    </a:stretch>
                  </pic:blipFill>
                  <pic:spPr>
                    <a:xfrm>
                      <a:off x="0" y="0"/>
                      <a:ext cx="3980647" cy="1846759"/>
                    </a:xfrm>
                    <a:prstGeom prst="rect">
                      <a:avLst/>
                    </a:prstGeom>
                  </pic:spPr>
                </pic:pic>
              </a:graphicData>
            </a:graphic>
          </wp:inline>
        </w:drawing>
      </w:r>
    </w:p>
    <w:p w14:paraId="6E9D72A5" w14:textId="4A10C290" w:rsidR="00BA3790" w:rsidRPr="00E11365" w:rsidRDefault="00E20431" w:rsidP="00E20431">
      <w:pPr>
        <w:pStyle w:val="Caption"/>
      </w:pPr>
      <w:bookmarkStart w:id="317" w:name="_Toc187796349"/>
      <w:bookmarkStart w:id="318" w:name="_Toc187814835"/>
      <w:bookmarkStart w:id="319" w:name="_Toc187856706"/>
      <w:r>
        <w:t xml:space="preserve">Hình </w:t>
      </w:r>
      <w:fldSimple w:instr=" SEQ Hình \* ARABIC ">
        <w:r w:rsidR="0052290A">
          <w:rPr>
            <w:noProof/>
          </w:rPr>
          <w:t>93</w:t>
        </w:r>
      </w:fldSimple>
      <w:r w:rsidR="00BA3790">
        <w:t xml:space="preserve">. Phân tích tệp tin bằng DiE </w:t>
      </w:r>
      <w:r w:rsidR="00BD55F8">
        <w:t>phiên bản GUI nhẹ</w:t>
      </w:r>
      <w:bookmarkEnd w:id="317"/>
      <w:bookmarkEnd w:id="318"/>
      <w:bookmarkEnd w:id="319"/>
    </w:p>
    <w:p w14:paraId="030C2550" w14:textId="77777777" w:rsidR="00B07CFC" w:rsidRPr="00660277" w:rsidRDefault="00B07CFC" w:rsidP="00660277">
      <w:pPr>
        <w:ind w:firstLine="0"/>
      </w:pPr>
    </w:p>
    <w:p w14:paraId="4357BB98" w14:textId="52EAEADA" w:rsidR="005D37D6" w:rsidRPr="00206023" w:rsidRDefault="005D37D6" w:rsidP="00A400DE">
      <w:pPr>
        <w:ind w:right="-90"/>
        <w:rPr>
          <w:rFonts w:eastAsia="Times New Roman" w:cs="Times New Roman"/>
          <w:b/>
          <w:color w:val="000000" w:themeColor="text1"/>
          <w:kern w:val="36"/>
          <w:sz w:val="36"/>
          <w:szCs w:val="36"/>
        </w:rPr>
      </w:pPr>
      <w:r w:rsidRPr="00206023">
        <w:rPr>
          <w:rFonts w:eastAsia="Times New Roman" w:cs="Times New Roman"/>
          <w:b/>
          <w:color w:val="000000" w:themeColor="text1"/>
          <w:kern w:val="36"/>
          <w:sz w:val="36"/>
          <w:szCs w:val="36"/>
        </w:rPr>
        <w:br w:type="page"/>
      </w:r>
    </w:p>
    <w:p w14:paraId="64C6E4CD" w14:textId="470778C8" w:rsidR="008D056E" w:rsidRPr="00206023" w:rsidRDefault="002248DC" w:rsidP="00604CD3">
      <w:pPr>
        <w:pStyle w:val="Heading1"/>
      </w:pPr>
      <w:bookmarkStart w:id="320" w:name="_Toc187817074"/>
      <w:r w:rsidRPr="00206023">
        <w:lastRenderedPageBreak/>
        <w:t>KẾT QUẢ THỰC NGHIỆM</w:t>
      </w:r>
      <w:bookmarkEnd w:id="320"/>
    </w:p>
    <w:p w14:paraId="129DF2DC" w14:textId="76EBBC31" w:rsidR="00A730ED" w:rsidRDefault="00A730ED" w:rsidP="00A730ED">
      <w:pPr>
        <w:pStyle w:val="Heading2"/>
      </w:pPr>
      <w:bookmarkStart w:id="321" w:name="_Toc187817075"/>
      <w:r>
        <w:t>Bộ dữ liệu</w:t>
      </w:r>
      <w:bookmarkEnd w:id="321"/>
    </w:p>
    <w:p w14:paraId="081BFBCD" w14:textId="4105EF70" w:rsidR="00AC711A" w:rsidRDefault="00AC711A" w:rsidP="00AC711A">
      <w:pPr>
        <w:ind w:firstLine="540"/>
      </w:pPr>
      <w:r w:rsidRPr="001440BA">
        <w:t>Trong phần</w:t>
      </w:r>
      <w:r>
        <w:t xml:space="preserve"> này, nhóm đã thực hiện đánh giá hiệu quả của các công cụ phát hiện packer đã đề cập trong phần lý thuyết trên để thực hiện phát hiện các packer trong tập dữ liệu.</w:t>
      </w:r>
    </w:p>
    <w:p w14:paraId="5E796631" w14:textId="5B3D3FF6" w:rsidR="009C02D9" w:rsidRDefault="009C02D9" w:rsidP="009C02D9">
      <w:r>
        <w:t xml:space="preserve">Dataset được sử dụng </w:t>
      </w:r>
      <w:r w:rsidR="00AC711A">
        <w:t>cho phần này</w:t>
      </w:r>
      <w:r>
        <w:t xml:space="preserve"> bao gồm các tệp thực thi đã được đóng gói (packed) bằng các packer phổ biến. Dataset được tổ chức thành các thư mục, trong đó mỗi thư mục tương ứng với một loại packer. Tên của packer được đặt làm tên thư mục, giúp dễ dàng phân loại và quản lý. Chi tiết dataset như sau:</w:t>
      </w:r>
    </w:p>
    <w:p w14:paraId="72525D29" w14:textId="5BD27809" w:rsidR="009C02D9" w:rsidRDefault="009C02D9" w:rsidP="00BD55F8">
      <w:pPr>
        <w:pStyle w:val="ListParagraph"/>
        <w:numPr>
          <w:ilvl w:val="0"/>
          <w:numId w:val="46"/>
        </w:numPr>
      </w:pPr>
      <w:r>
        <w:t xml:space="preserve">Thư mục xpack: Chứa </w:t>
      </w:r>
      <w:r w:rsidR="00A000BD">
        <w:t>9980</w:t>
      </w:r>
      <w:r>
        <w:t xml:space="preserve"> tệp đã được đóng gói bởi packer xpack.</w:t>
      </w:r>
    </w:p>
    <w:p w14:paraId="5CCCD54B" w14:textId="1A788236" w:rsidR="009C02D9" w:rsidRDefault="009C02D9" w:rsidP="00BD55F8">
      <w:pPr>
        <w:pStyle w:val="ListParagraph"/>
        <w:numPr>
          <w:ilvl w:val="0"/>
          <w:numId w:val="46"/>
        </w:numPr>
      </w:pPr>
      <w:r>
        <w:t xml:space="preserve">Thư mục mew: Chứa </w:t>
      </w:r>
      <w:r w:rsidR="00A000BD">
        <w:t>7350</w:t>
      </w:r>
      <w:r>
        <w:t xml:space="preserve"> tệp đã được đóng gói bởi packer mew.</w:t>
      </w:r>
    </w:p>
    <w:p w14:paraId="391F9190" w14:textId="5FCB5206" w:rsidR="009C02D9" w:rsidRDefault="009C02D9" w:rsidP="00BD55F8">
      <w:pPr>
        <w:pStyle w:val="ListParagraph"/>
        <w:numPr>
          <w:ilvl w:val="0"/>
          <w:numId w:val="46"/>
        </w:numPr>
      </w:pPr>
      <w:r>
        <w:t xml:space="preserve">Thư mục petite: Chứa </w:t>
      </w:r>
      <w:r w:rsidR="00A000BD">
        <w:t>6530</w:t>
      </w:r>
      <w:r>
        <w:t xml:space="preserve"> tệp đã được đóng gói bởi packer petite.</w:t>
      </w:r>
    </w:p>
    <w:p w14:paraId="0B2009B2" w14:textId="18EBB458" w:rsidR="009C02D9" w:rsidRDefault="009C02D9" w:rsidP="00BD55F8">
      <w:pPr>
        <w:pStyle w:val="ListParagraph"/>
        <w:numPr>
          <w:ilvl w:val="0"/>
          <w:numId w:val="46"/>
        </w:numPr>
      </w:pPr>
      <w:r>
        <w:t xml:space="preserve">Thư mục mpress: Chứa </w:t>
      </w:r>
      <w:r w:rsidR="00A000BD">
        <w:t>4790</w:t>
      </w:r>
      <w:r>
        <w:t xml:space="preserve"> tệp đã được đóng gói bởi packer mpress.</w:t>
      </w:r>
    </w:p>
    <w:p w14:paraId="6720B6F8" w14:textId="2F30385C" w:rsidR="009C02D9" w:rsidRDefault="009C02D9" w:rsidP="00BD55F8">
      <w:pPr>
        <w:pStyle w:val="ListParagraph"/>
        <w:numPr>
          <w:ilvl w:val="0"/>
          <w:numId w:val="46"/>
        </w:numPr>
      </w:pPr>
      <w:r>
        <w:t xml:space="preserve">Thư mục upx: Chứa </w:t>
      </w:r>
      <w:r w:rsidR="00A000BD">
        <w:t>5</w:t>
      </w:r>
      <w:r w:rsidR="00AF7C85">
        <w:t>200</w:t>
      </w:r>
      <w:r>
        <w:t xml:space="preserve"> tệp đã được đóng gói bởi packer upx.</w:t>
      </w:r>
    </w:p>
    <w:p w14:paraId="3744EEFC" w14:textId="77777777" w:rsidR="00327025" w:rsidRDefault="00E34C3B" w:rsidP="00327025">
      <w:pPr>
        <w:keepNext/>
        <w:ind w:firstLine="0"/>
        <w:jc w:val="center"/>
      </w:pPr>
      <w:r w:rsidRPr="00E34C3B">
        <w:rPr>
          <w:noProof/>
        </w:rPr>
        <w:drawing>
          <wp:inline distT="0" distB="0" distL="0" distR="0" wp14:anchorId="45F33AE7" wp14:editId="192FEB5D">
            <wp:extent cx="3721057" cy="2654810"/>
            <wp:effectExtent l="0" t="0" r="0" b="0"/>
            <wp:docPr id="166993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9226" name=""/>
                    <pic:cNvPicPr/>
                  </pic:nvPicPr>
                  <pic:blipFill>
                    <a:blip r:embed="rId115"/>
                    <a:stretch>
                      <a:fillRect/>
                    </a:stretch>
                  </pic:blipFill>
                  <pic:spPr>
                    <a:xfrm>
                      <a:off x="0" y="0"/>
                      <a:ext cx="3758244" cy="2681341"/>
                    </a:xfrm>
                    <a:prstGeom prst="rect">
                      <a:avLst/>
                    </a:prstGeom>
                  </pic:spPr>
                </pic:pic>
              </a:graphicData>
            </a:graphic>
          </wp:inline>
        </w:drawing>
      </w:r>
    </w:p>
    <w:p w14:paraId="5BCA4E11" w14:textId="152022A4" w:rsidR="00327025" w:rsidRPr="00327025" w:rsidRDefault="00327025" w:rsidP="00197C97">
      <w:pPr>
        <w:pStyle w:val="Caption"/>
      </w:pPr>
      <w:bookmarkStart w:id="322" w:name="_Toc187796350"/>
      <w:bookmarkStart w:id="323" w:name="_Toc187814836"/>
      <w:bookmarkStart w:id="324" w:name="_Toc187856707"/>
      <w:r>
        <w:t xml:space="preserve">Hình </w:t>
      </w:r>
      <w:fldSimple w:instr=" SEQ Hình \* ARABIC ">
        <w:r w:rsidR="0052290A">
          <w:rPr>
            <w:noProof/>
          </w:rPr>
          <w:t>94</w:t>
        </w:r>
      </w:fldSimple>
      <w:r>
        <w:t>. Tập dataset</w:t>
      </w:r>
      <w:bookmarkEnd w:id="322"/>
      <w:bookmarkEnd w:id="323"/>
      <w:bookmarkEnd w:id="324"/>
    </w:p>
    <w:p w14:paraId="6D1848F8" w14:textId="77777777" w:rsidR="009C02D9" w:rsidRDefault="009C02D9" w:rsidP="009C02D9">
      <w:r>
        <w:t>Để đảm bảo quá trình thực nghiệm hiệu quả và tiết kiệm thời gian, nhóm đã chọn ngẫu nhiên:</w:t>
      </w:r>
    </w:p>
    <w:p w14:paraId="57B43C1E" w14:textId="6025C647" w:rsidR="009C02D9" w:rsidRDefault="00197C97" w:rsidP="00BD55F8">
      <w:pPr>
        <w:pStyle w:val="ListParagraph"/>
        <w:numPr>
          <w:ilvl w:val="0"/>
          <w:numId w:val="47"/>
        </w:numPr>
      </w:pPr>
      <w:r>
        <w:t>2000</w:t>
      </w:r>
      <w:r w:rsidR="009C02D9">
        <w:t xml:space="preserve"> tệp từ mỗi thư mục để kiểm thử với các công cụ DIE, PEiD, và unipacker.</w:t>
      </w:r>
    </w:p>
    <w:p w14:paraId="387325A3" w14:textId="2A28AB71" w:rsidR="009C02D9" w:rsidRPr="00F76A1C" w:rsidRDefault="00197C97" w:rsidP="00BD55F8">
      <w:pPr>
        <w:pStyle w:val="ListParagraph"/>
        <w:numPr>
          <w:ilvl w:val="0"/>
          <w:numId w:val="47"/>
        </w:numPr>
      </w:pPr>
      <w:r>
        <w:lastRenderedPageBreak/>
        <w:t>200</w:t>
      </w:r>
      <w:r w:rsidR="009C02D9">
        <w:t xml:space="preserve"> tệp từ mỗi thư mục để kiểm thử với clamav (do thời gian chạy của clamav tương đối dài).</w:t>
      </w:r>
    </w:p>
    <w:p w14:paraId="5C8E69B0" w14:textId="122C8CDC" w:rsidR="009C02D9" w:rsidRDefault="00D81F48" w:rsidP="0051241B">
      <w:pPr>
        <w:ind w:firstLine="540"/>
      </w:pPr>
      <w:r>
        <w:t>Mỗi công cụ sẽ hỗ tr</w:t>
      </w:r>
      <w:r w:rsidR="00C961A2">
        <w:t>ợ</w:t>
      </w:r>
      <w:r>
        <w:t xml:space="preserve"> những loại packer khác nhau, nên </w:t>
      </w:r>
      <w:r w:rsidR="007A5A3A">
        <w:t>nhóm ch</w:t>
      </w:r>
      <w:r w:rsidR="00FD44C4">
        <w:t>ỉ thực hiện</w:t>
      </w:r>
      <w:r w:rsidR="00C961A2">
        <w:t xml:space="preserve"> </w:t>
      </w:r>
      <w:r w:rsidR="005F64B1">
        <w:t xml:space="preserve">thực nghiệm và lấy số liệu đối với </w:t>
      </w:r>
      <w:r w:rsidR="009A56C1">
        <w:t xml:space="preserve">những packer mà </w:t>
      </w:r>
      <w:r w:rsidR="00CC0E61">
        <w:t xml:space="preserve">tài liệu của công cụ </w:t>
      </w:r>
      <w:r w:rsidR="00C320AC">
        <w:t>xác nhận rằng có thể nhận biết được</w:t>
      </w:r>
      <w:r w:rsidR="003C0936">
        <w:t xml:space="preserve">. </w:t>
      </w:r>
    </w:p>
    <w:tbl>
      <w:tblPr>
        <w:tblStyle w:val="TableGrid"/>
        <w:tblW w:w="0" w:type="auto"/>
        <w:tblLook w:val="04A0" w:firstRow="1" w:lastRow="0" w:firstColumn="1" w:lastColumn="0" w:noHBand="0" w:noVBand="1"/>
      </w:tblPr>
      <w:tblGrid>
        <w:gridCol w:w="1960"/>
        <w:gridCol w:w="1960"/>
        <w:gridCol w:w="1960"/>
        <w:gridCol w:w="1960"/>
        <w:gridCol w:w="1960"/>
      </w:tblGrid>
      <w:tr w:rsidR="000F645E" w14:paraId="6A5DE048" w14:textId="77777777" w:rsidTr="000F645E">
        <w:tc>
          <w:tcPr>
            <w:tcW w:w="1960" w:type="dxa"/>
          </w:tcPr>
          <w:p w14:paraId="28C82772" w14:textId="77777777" w:rsidR="000F645E" w:rsidRDefault="000F645E" w:rsidP="000F645E">
            <w:pPr>
              <w:ind w:firstLine="0"/>
            </w:pPr>
          </w:p>
        </w:tc>
        <w:tc>
          <w:tcPr>
            <w:tcW w:w="1960" w:type="dxa"/>
          </w:tcPr>
          <w:p w14:paraId="219E123D" w14:textId="0699F42E" w:rsidR="000F645E" w:rsidRDefault="000F645E" w:rsidP="000F645E">
            <w:pPr>
              <w:ind w:firstLine="0"/>
              <w:jc w:val="center"/>
            </w:pPr>
            <w:r>
              <w:t>DIE</w:t>
            </w:r>
          </w:p>
        </w:tc>
        <w:tc>
          <w:tcPr>
            <w:tcW w:w="1960" w:type="dxa"/>
          </w:tcPr>
          <w:p w14:paraId="482E6F1F" w14:textId="2C28EFDB" w:rsidR="000F645E" w:rsidRDefault="000F645E" w:rsidP="000F645E">
            <w:pPr>
              <w:ind w:firstLine="0"/>
              <w:jc w:val="center"/>
            </w:pPr>
            <w:r>
              <w:t>PEiD</w:t>
            </w:r>
          </w:p>
        </w:tc>
        <w:tc>
          <w:tcPr>
            <w:tcW w:w="1960" w:type="dxa"/>
          </w:tcPr>
          <w:p w14:paraId="3869E49C" w14:textId="7FD2FE96" w:rsidR="000F645E" w:rsidRDefault="000F645E" w:rsidP="000F645E">
            <w:pPr>
              <w:ind w:firstLine="0"/>
              <w:jc w:val="center"/>
            </w:pPr>
            <w:r>
              <w:t>clamav</w:t>
            </w:r>
          </w:p>
        </w:tc>
        <w:tc>
          <w:tcPr>
            <w:tcW w:w="1960" w:type="dxa"/>
          </w:tcPr>
          <w:p w14:paraId="5174012C" w14:textId="350EE107" w:rsidR="000F645E" w:rsidRDefault="000F645E" w:rsidP="000F645E">
            <w:pPr>
              <w:ind w:firstLine="0"/>
              <w:jc w:val="center"/>
            </w:pPr>
            <w:r>
              <w:t>Unipacker</w:t>
            </w:r>
          </w:p>
        </w:tc>
      </w:tr>
      <w:tr w:rsidR="000F645E" w14:paraId="64898ED6" w14:textId="77777777" w:rsidTr="000F645E">
        <w:tc>
          <w:tcPr>
            <w:tcW w:w="1960" w:type="dxa"/>
          </w:tcPr>
          <w:p w14:paraId="2E720831" w14:textId="68D8104C" w:rsidR="000F645E" w:rsidRDefault="000F645E" w:rsidP="000F645E">
            <w:pPr>
              <w:ind w:firstLine="0"/>
            </w:pPr>
            <w:r>
              <w:t>xpack</w:t>
            </w:r>
          </w:p>
        </w:tc>
        <w:tc>
          <w:tcPr>
            <w:tcW w:w="1960" w:type="dxa"/>
          </w:tcPr>
          <w:p w14:paraId="67B11810" w14:textId="67F2D5FB" w:rsidR="000F645E" w:rsidRDefault="000F645E" w:rsidP="000F645E">
            <w:pPr>
              <w:ind w:firstLine="0"/>
              <w:jc w:val="center"/>
            </w:pPr>
            <w:r>
              <w:t>X</w:t>
            </w:r>
          </w:p>
        </w:tc>
        <w:tc>
          <w:tcPr>
            <w:tcW w:w="1960" w:type="dxa"/>
          </w:tcPr>
          <w:p w14:paraId="0FF51CF8" w14:textId="24563EC9" w:rsidR="000F645E" w:rsidRDefault="000F645E" w:rsidP="000F645E">
            <w:pPr>
              <w:ind w:firstLine="0"/>
              <w:jc w:val="center"/>
            </w:pPr>
            <w:r>
              <w:t>X</w:t>
            </w:r>
          </w:p>
        </w:tc>
        <w:tc>
          <w:tcPr>
            <w:tcW w:w="1960" w:type="dxa"/>
          </w:tcPr>
          <w:p w14:paraId="496512EF" w14:textId="77777777" w:rsidR="000F645E" w:rsidRDefault="000F645E" w:rsidP="000F645E">
            <w:pPr>
              <w:ind w:firstLine="0"/>
              <w:jc w:val="center"/>
            </w:pPr>
          </w:p>
        </w:tc>
        <w:tc>
          <w:tcPr>
            <w:tcW w:w="1960" w:type="dxa"/>
          </w:tcPr>
          <w:p w14:paraId="4594478C" w14:textId="77777777" w:rsidR="000F645E" w:rsidRDefault="000F645E" w:rsidP="000F645E">
            <w:pPr>
              <w:ind w:firstLine="0"/>
              <w:jc w:val="center"/>
            </w:pPr>
          </w:p>
        </w:tc>
      </w:tr>
      <w:tr w:rsidR="000F645E" w14:paraId="3DCCEDB7" w14:textId="77777777" w:rsidTr="000F645E">
        <w:tc>
          <w:tcPr>
            <w:tcW w:w="1960" w:type="dxa"/>
          </w:tcPr>
          <w:p w14:paraId="0C39A4CD" w14:textId="021A9F14" w:rsidR="000F645E" w:rsidRDefault="000F645E" w:rsidP="000F645E">
            <w:pPr>
              <w:ind w:firstLine="0"/>
            </w:pPr>
            <w:r>
              <w:t>MEW</w:t>
            </w:r>
          </w:p>
        </w:tc>
        <w:tc>
          <w:tcPr>
            <w:tcW w:w="1960" w:type="dxa"/>
          </w:tcPr>
          <w:p w14:paraId="1A740605" w14:textId="466DDC3A" w:rsidR="000F645E" w:rsidRDefault="000F645E" w:rsidP="000F645E">
            <w:pPr>
              <w:ind w:firstLine="0"/>
              <w:jc w:val="center"/>
            </w:pPr>
            <w:r>
              <w:t>X</w:t>
            </w:r>
          </w:p>
        </w:tc>
        <w:tc>
          <w:tcPr>
            <w:tcW w:w="1960" w:type="dxa"/>
          </w:tcPr>
          <w:p w14:paraId="7017B479" w14:textId="28672F93" w:rsidR="000F645E" w:rsidRDefault="000F645E" w:rsidP="000F645E">
            <w:pPr>
              <w:ind w:firstLine="0"/>
              <w:jc w:val="center"/>
            </w:pPr>
            <w:r>
              <w:t>X</w:t>
            </w:r>
          </w:p>
        </w:tc>
        <w:tc>
          <w:tcPr>
            <w:tcW w:w="1960" w:type="dxa"/>
          </w:tcPr>
          <w:p w14:paraId="58736ACF" w14:textId="41FAC774" w:rsidR="000F645E" w:rsidRDefault="000F645E" w:rsidP="000F645E">
            <w:pPr>
              <w:ind w:firstLine="0"/>
              <w:jc w:val="center"/>
            </w:pPr>
            <w:r>
              <w:t>X</w:t>
            </w:r>
          </w:p>
        </w:tc>
        <w:tc>
          <w:tcPr>
            <w:tcW w:w="1960" w:type="dxa"/>
          </w:tcPr>
          <w:p w14:paraId="5ED573EB" w14:textId="5ACC44F9" w:rsidR="000F645E" w:rsidRDefault="000F645E" w:rsidP="000F645E">
            <w:pPr>
              <w:ind w:firstLine="0"/>
              <w:jc w:val="center"/>
            </w:pPr>
            <w:r>
              <w:t>X</w:t>
            </w:r>
          </w:p>
        </w:tc>
      </w:tr>
      <w:tr w:rsidR="000F645E" w14:paraId="7CD188D9" w14:textId="77777777" w:rsidTr="000F645E">
        <w:tc>
          <w:tcPr>
            <w:tcW w:w="1960" w:type="dxa"/>
          </w:tcPr>
          <w:p w14:paraId="79C85C2B" w14:textId="125E3880" w:rsidR="000F645E" w:rsidRDefault="000F645E" w:rsidP="000F645E">
            <w:pPr>
              <w:ind w:firstLine="0"/>
            </w:pPr>
            <w:r>
              <w:t>Petite</w:t>
            </w:r>
          </w:p>
        </w:tc>
        <w:tc>
          <w:tcPr>
            <w:tcW w:w="1960" w:type="dxa"/>
          </w:tcPr>
          <w:p w14:paraId="1684E3E5" w14:textId="7EEA28F9" w:rsidR="000F645E" w:rsidRDefault="000F645E" w:rsidP="000F645E">
            <w:pPr>
              <w:ind w:firstLine="0"/>
              <w:jc w:val="center"/>
            </w:pPr>
            <w:r>
              <w:t>X</w:t>
            </w:r>
          </w:p>
        </w:tc>
        <w:tc>
          <w:tcPr>
            <w:tcW w:w="1960" w:type="dxa"/>
          </w:tcPr>
          <w:p w14:paraId="03278EDA" w14:textId="1EE7CE57" w:rsidR="000F645E" w:rsidRDefault="000F645E" w:rsidP="000F645E">
            <w:pPr>
              <w:ind w:firstLine="0"/>
              <w:jc w:val="center"/>
            </w:pPr>
            <w:r>
              <w:t>X</w:t>
            </w:r>
          </w:p>
        </w:tc>
        <w:tc>
          <w:tcPr>
            <w:tcW w:w="1960" w:type="dxa"/>
          </w:tcPr>
          <w:p w14:paraId="1F9FFFB0" w14:textId="52389B90" w:rsidR="000F645E" w:rsidRDefault="000F645E" w:rsidP="000F645E">
            <w:pPr>
              <w:ind w:firstLine="0"/>
              <w:jc w:val="center"/>
            </w:pPr>
            <w:r>
              <w:t>X</w:t>
            </w:r>
          </w:p>
        </w:tc>
        <w:tc>
          <w:tcPr>
            <w:tcW w:w="1960" w:type="dxa"/>
          </w:tcPr>
          <w:p w14:paraId="5820C926" w14:textId="5819B5FA" w:rsidR="000F645E" w:rsidRDefault="000F645E" w:rsidP="000F645E">
            <w:pPr>
              <w:ind w:firstLine="0"/>
              <w:jc w:val="center"/>
            </w:pPr>
            <w:r>
              <w:t>X</w:t>
            </w:r>
          </w:p>
        </w:tc>
      </w:tr>
      <w:tr w:rsidR="000F645E" w14:paraId="505CD708" w14:textId="77777777" w:rsidTr="000F645E">
        <w:tc>
          <w:tcPr>
            <w:tcW w:w="1960" w:type="dxa"/>
          </w:tcPr>
          <w:p w14:paraId="0D7BE911" w14:textId="3519D5E4" w:rsidR="000F645E" w:rsidRDefault="000F645E" w:rsidP="000F645E">
            <w:pPr>
              <w:ind w:firstLine="0"/>
            </w:pPr>
            <w:r>
              <w:t>MPRESS</w:t>
            </w:r>
          </w:p>
        </w:tc>
        <w:tc>
          <w:tcPr>
            <w:tcW w:w="1960" w:type="dxa"/>
          </w:tcPr>
          <w:p w14:paraId="65A8EAF2" w14:textId="39226C1C" w:rsidR="000F645E" w:rsidRDefault="000F645E" w:rsidP="000F645E">
            <w:pPr>
              <w:ind w:firstLine="0"/>
              <w:jc w:val="center"/>
            </w:pPr>
            <w:r>
              <w:t>X</w:t>
            </w:r>
          </w:p>
        </w:tc>
        <w:tc>
          <w:tcPr>
            <w:tcW w:w="1960" w:type="dxa"/>
          </w:tcPr>
          <w:p w14:paraId="1C4A217B" w14:textId="26781E4D" w:rsidR="000F645E" w:rsidRDefault="000F645E" w:rsidP="000F645E">
            <w:pPr>
              <w:ind w:firstLine="0"/>
              <w:jc w:val="center"/>
            </w:pPr>
            <w:r>
              <w:t>X</w:t>
            </w:r>
          </w:p>
        </w:tc>
        <w:tc>
          <w:tcPr>
            <w:tcW w:w="1960" w:type="dxa"/>
          </w:tcPr>
          <w:p w14:paraId="62F31DCF" w14:textId="77777777" w:rsidR="000F645E" w:rsidRDefault="000F645E" w:rsidP="000F645E">
            <w:pPr>
              <w:ind w:firstLine="0"/>
              <w:jc w:val="center"/>
            </w:pPr>
          </w:p>
        </w:tc>
        <w:tc>
          <w:tcPr>
            <w:tcW w:w="1960" w:type="dxa"/>
          </w:tcPr>
          <w:p w14:paraId="23CB7BE5" w14:textId="4FC913C7" w:rsidR="000F645E" w:rsidRDefault="000F645E" w:rsidP="000F645E">
            <w:pPr>
              <w:ind w:firstLine="0"/>
              <w:jc w:val="center"/>
            </w:pPr>
            <w:r>
              <w:t>X</w:t>
            </w:r>
          </w:p>
        </w:tc>
      </w:tr>
      <w:tr w:rsidR="000F645E" w14:paraId="60F4E3DA" w14:textId="77777777" w:rsidTr="000F645E">
        <w:tc>
          <w:tcPr>
            <w:tcW w:w="1960" w:type="dxa"/>
          </w:tcPr>
          <w:p w14:paraId="14B23BC1" w14:textId="29845546" w:rsidR="000F645E" w:rsidRDefault="000F645E" w:rsidP="000F645E">
            <w:pPr>
              <w:ind w:firstLine="0"/>
            </w:pPr>
            <w:r>
              <w:t>UPX</w:t>
            </w:r>
          </w:p>
        </w:tc>
        <w:tc>
          <w:tcPr>
            <w:tcW w:w="1960" w:type="dxa"/>
          </w:tcPr>
          <w:p w14:paraId="14AB1988" w14:textId="5947EDC7" w:rsidR="000F645E" w:rsidRDefault="000F645E" w:rsidP="000F645E">
            <w:pPr>
              <w:ind w:firstLine="0"/>
              <w:jc w:val="center"/>
            </w:pPr>
            <w:r>
              <w:t>X</w:t>
            </w:r>
          </w:p>
        </w:tc>
        <w:tc>
          <w:tcPr>
            <w:tcW w:w="1960" w:type="dxa"/>
          </w:tcPr>
          <w:p w14:paraId="02FF35A6" w14:textId="2A04A667" w:rsidR="000F645E" w:rsidRDefault="000F645E" w:rsidP="000F645E">
            <w:pPr>
              <w:ind w:firstLine="0"/>
              <w:jc w:val="center"/>
            </w:pPr>
            <w:r>
              <w:t>X</w:t>
            </w:r>
          </w:p>
        </w:tc>
        <w:tc>
          <w:tcPr>
            <w:tcW w:w="1960" w:type="dxa"/>
          </w:tcPr>
          <w:p w14:paraId="13B9E079" w14:textId="0F708E7E" w:rsidR="000F645E" w:rsidRDefault="000F645E" w:rsidP="000F645E">
            <w:pPr>
              <w:ind w:firstLine="0"/>
              <w:jc w:val="center"/>
            </w:pPr>
            <w:r>
              <w:t>X</w:t>
            </w:r>
          </w:p>
        </w:tc>
        <w:tc>
          <w:tcPr>
            <w:tcW w:w="1960" w:type="dxa"/>
          </w:tcPr>
          <w:p w14:paraId="5CE53A27" w14:textId="6C173FC7" w:rsidR="000F645E" w:rsidRDefault="000F645E" w:rsidP="000F645E">
            <w:pPr>
              <w:ind w:firstLine="0"/>
              <w:jc w:val="center"/>
            </w:pPr>
            <w:r>
              <w:t>X</w:t>
            </w:r>
          </w:p>
        </w:tc>
      </w:tr>
    </w:tbl>
    <w:p w14:paraId="21E4A075" w14:textId="475907EE" w:rsidR="00035764" w:rsidRDefault="00923066" w:rsidP="00923066">
      <w:pPr>
        <w:pStyle w:val="Caption"/>
      </w:pPr>
      <w:bookmarkStart w:id="325" w:name="_Toc187796361"/>
      <w:r>
        <w:t xml:space="preserve">Bảng </w:t>
      </w:r>
      <w:fldSimple w:instr=" SEQ Bảng \* ARABIC ">
        <w:r w:rsidR="0052290A">
          <w:rPr>
            <w:noProof/>
          </w:rPr>
          <w:t>1</w:t>
        </w:r>
      </w:fldSimple>
      <w:r w:rsidR="00035764">
        <w:rPr>
          <w:noProof/>
        </w:rPr>
        <w:t>. Các packer mà công cụ có thể phát hiện được</w:t>
      </w:r>
      <w:bookmarkEnd w:id="325"/>
    </w:p>
    <w:p w14:paraId="28757D42" w14:textId="11CDF01C" w:rsidR="00BD55F8" w:rsidRDefault="00BD55F8" w:rsidP="00BD55F8">
      <w:r w:rsidRPr="009B77AE">
        <w:rPr>
          <w:i/>
          <w:iCs/>
        </w:rPr>
        <w:t>Giải thích</w:t>
      </w:r>
      <w:r>
        <w:t xml:space="preserve">: ô chứa dấu “x” </w:t>
      </w:r>
      <w:r w:rsidR="0049741C">
        <w:t>nghĩa là công cụ</w:t>
      </w:r>
      <w:r w:rsidR="00D25BCB">
        <w:t xml:space="preserve"> có thể phát hiện được packer tương ứng.</w:t>
      </w:r>
    </w:p>
    <w:p w14:paraId="29761E41" w14:textId="108F7C08" w:rsidR="009B77AE" w:rsidRDefault="009B77AE" w:rsidP="00BD55F8">
      <w:r>
        <w:t>Có thể thấy, với số lượng trình đóng gói mà nhóm sử dụng để thực nghiệm</w:t>
      </w:r>
      <w:r w:rsidR="007D1065">
        <w:t xml:space="preserve">, DiE và PEiD đều </w:t>
      </w:r>
      <w:r w:rsidR="00E64C78">
        <w:t>có thể phát hiện được hết bởi dataset của hai công cụ này là rất lớn và được cập nhật liên tục. Còn ClamAV và Unipacker có vẻ kém lợi thế hơn một chút.</w:t>
      </w:r>
    </w:p>
    <w:p w14:paraId="5C09CCB6" w14:textId="7EFED567" w:rsidR="00722131" w:rsidRDefault="002B60AD" w:rsidP="002B60AD">
      <w:pPr>
        <w:pStyle w:val="Heading2"/>
      </w:pPr>
      <w:bookmarkStart w:id="326" w:name="_Toc187817076"/>
      <w:r>
        <w:t>Cấu hình máy sử dụng cho thực nghiệm</w:t>
      </w:r>
      <w:bookmarkEnd w:id="326"/>
    </w:p>
    <w:p w14:paraId="0046CEE0" w14:textId="186F3AF7" w:rsidR="00B61D3D" w:rsidRPr="00B61D3D" w:rsidRDefault="00B61D3D" w:rsidP="00B61D3D">
      <w:r>
        <w:t>Khi thực hiện thực nghiệm, nhóm đã sử dụng máy ảo với cấu hình sau:</w:t>
      </w:r>
    </w:p>
    <w:p w14:paraId="029A92D0" w14:textId="36CC25D9" w:rsidR="002B60AD" w:rsidRDefault="00FF406A" w:rsidP="00FF406A">
      <w:pPr>
        <w:pStyle w:val="ListParagraph"/>
        <w:numPr>
          <w:ilvl w:val="0"/>
          <w:numId w:val="50"/>
        </w:numPr>
      </w:pPr>
      <w:r>
        <w:t>Hệ điều hành: kali linux</w:t>
      </w:r>
    </w:p>
    <w:p w14:paraId="0CD9E60F" w14:textId="59E97188" w:rsidR="00FF406A" w:rsidRDefault="00FF406A" w:rsidP="00FF406A">
      <w:pPr>
        <w:pStyle w:val="ListParagraph"/>
        <w:numPr>
          <w:ilvl w:val="0"/>
          <w:numId w:val="50"/>
        </w:numPr>
      </w:pPr>
      <w:r>
        <w:t>Dung lượng RAM: 6GB</w:t>
      </w:r>
    </w:p>
    <w:p w14:paraId="2855FFE2" w14:textId="2EAC22D8" w:rsidR="00FF406A" w:rsidRDefault="005A164A" w:rsidP="00FF406A">
      <w:pPr>
        <w:pStyle w:val="ListParagraph"/>
        <w:numPr>
          <w:ilvl w:val="0"/>
          <w:numId w:val="50"/>
        </w:numPr>
      </w:pPr>
      <w:r>
        <w:t>Số bộ xử lý (Processors): 4CPU</w:t>
      </w:r>
    </w:p>
    <w:p w14:paraId="461734E7" w14:textId="12D20271" w:rsidR="005A164A" w:rsidRDefault="008D13E0" w:rsidP="00FF406A">
      <w:pPr>
        <w:pStyle w:val="ListParagraph"/>
        <w:numPr>
          <w:ilvl w:val="0"/>
          <w:numId w:val="50"/>
        </w:numPr>
      </w:pPr>
      <w:r>
        <w:t>Dung lượng ổ cứng: 200GB</w:t>
      </w:r>
    </w:p>
    <w:p w14:paraId="26A745F7" w14:textId="33C97E00" w:rsidR="00073A1F" w:rsidRPr="00BD55F8" w:rsidRDefault="00923066" w:rsidP="00923066">
      <w:pPr>
        <w:pStyle w:val="Heading2"/>
      </w:pPr>
      <w:bookmarkStart w:id="327" w:name="_Toc187817077"/>
      <w:r>
        <w:t>Tự động hóa</w:t>
      </w:r>
      <w:bookmarkEnd w:id="327"/>
    </w:p>
    <w:p w14:paraId="08622B85" w14:textId="6B84C9F7" w:rsidR="006E1CA4" w:rsidRDefault="00854682" w:rsidP="00D25BCB">
      <w:r>
        <w:t>Nhằm</w:t>
      </w:r>
      <w:r w:rsidR="0031061B">
        <w:t xml:space="preserve"> tự động hóa việc chạy các </w:t>
      </w:r>
      <w:r w:rsidR="006E1CA4">
        <w:t>công cụ trên, nhóm đã viết đoạn code sau:</w:t>
      </w:r>
    </w:p>
    <w:p w14:paraId="50C5830B" w14:textId="6EDBC50F" w:rsidR="00FB0149" w:rsidRPr="00F0295D" w:rsidRDefault="00A925A6" w:rsidP="00F0295D">
      <w:pPr>
        <w:pStyle w:val="ListParagraph"/>
        <w:numPr>
          <w:ilvl w:val="0"/>
          <w:numId w:val="48"/>
        </w:numPr>
        <w:rPr>
          <w:rFonts w:eastAsia="Times New Roman" w:cs="Times New Roman"/>
          <w:b/>
          <w:color w:val="000000" w:themeColor="text1"/>
          <w:kern w:val="36"/>
          <w:sz w:val="36"/>
          <w:szCs w:val="36"/>
        </w:rPr>
      </w:pPr>
      <w:r>
        <w:t>Đoạn code</w:t>
      </w:r>
      <w:r w:rsidR="004206B6" w:rsidRPr="00FB0149">
        <w:t xml:space="preserve"> tự động </w:t>
      </w:r>
      <w:r w:rsidR="00465C41">
        <w:t xml:space="preserve">hóa </w:t>
      </w:r>
      <w:r w:rsidR="004206B6" w:rsidRPr="00FB0149">
        <w:t>của</w:t>
      </w:r>
      <w:r w:rsidR="00FB0149">
        <w:t xml:space="preserve"> </w:t>
      </w:r>
      <w:r w:rsidR="00F0295D">
        <w:t>công cụ DiE</w:t>
      </w:r>
    </w:p>
    <w:p w14:paraId="14945F11" w14:textId="637B5123" w:rsidR="00923066" w:rsidRDefault="001D77AA" w:rsidP="00923066">
      <w:pPr>
        <w:keepNext/>
        <w:ind w:firstLine="0"/>
        <w:jc w:val="center"/>
      </w:pPr>
      <w:r w:rsidRPr="001D77AA">
        <w:rPr>
          <w:noProof/>
        </w:rPr>
        <w:lastRenderedPageBreak/>
        <w:drawing>
          <wp:inline distT="0" distB="0" distL="0" distR="0" wp14:anchorId="0CE4875B" wp14:editId="7A65D8F2">
            <wp:extent cx="3911354" cy="2217232"/>
            <wp:effectExtent l="0" t="0" r="0" b="0"/>
            <wp:docPr id="182523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34225" name=""/>
                    <pic:cNvPicPr/>
                  </pic:nvPicPr>
                  <pic:blipFill>
                    <a:blip r:embed="rId116"/>
                    <a:stretch>
                      <a:fillRect/>
                    </a:stretch>
                  </pic:blipFill>
                  <pic:spPr>
                    <a:xfrm>
                      <a:off x="0" y="0"/>
                      <a:ext cx="3938452" cy="2232593"/>
                    </a:xfrm>
                    <a:prstGeom prst="rect">
                      <a:avLst/>
                    </a:prstGeom>
                  </pic:spPr>
                </pic:pic>
              </a:graphicData>
            </a:graphic>
          </wp:inline>
        </w:drawing>
      </w:r>
    </w:p>
    <w:p w14:paraId="7702FFB1" w14:textId="19730F36" w:rsidR="00F0295D" w:rsidRDefault="00923066" w:rsidP="00923066">
      <w:pPr>
        <w:pStyle w:val="Caption"/>
        <w:rPr>
          <w:bCs/>
          <w:color w:val="000000" w:themeColor="text1"/>
          <w:kern w:val="36"/>
          <w:szCs w:val="26"/>
        </w:rPr>
      </w:pPr>
      <w:bookmarkStart w:id="328" w:name="_Toc187796351"/>
      <w:bookmarkStart w:id="329" w:name="_Toc187814837"/>
      <w:bookmarkStart w:id="330" w:name="_Toc187856708"/>
      <w:r>
        <w:t xml:space="preserve">Hình </w:t>
      </w:r>
      <w:fldSimple w:instr=" SEQ Hình \* ARABIC ">
        <w:r w:rsidR="0052290A">
          <w:rPr>
            <w:noProof/>
          </w:rPr>
          <w:t>95</w:t>
        </w:r>
      </w:fldSimple>
      <w:r w:rsidR="00F0295D">
        <w:t>. Đoạn code</w:t>
      </w:r>
      <w:r w:rsidR="00F0295D" w:rsidRPr="00FB0149">
        <w:t xml:space="preserve"> tự động </w:t>
      </w:r>
      <w:r w:rsidR="00F0295D">
        <w:t xml:space="preserve">hóa </w:t>
      </w:r>
      <w:r w:rsidR="00F0295D" w:rsidRPr="00FB0149">
        <w:t>của</w:t>
      </w:r>
      <w:r w:rsidR="00F0295D">
        <w:t xml:space="preserve"> công cụ DiE</w:t>
      </w:r>
      <w:bookmarkEnd w:id="328"/>
      <w:bookmarkEnd w:id="329"/>
      <w:bookmarkEnd w:id="330"/>
    </w:p>
    <w:p w14:paraId="48290CBB" w14:textId="318A58CD" w:rsidR="00464302" w:rsidRDefault="00464302" w:rsidP="00030265">
      <w:r>
        <w:t xml:space="preserve">Trong đoạn code trên, nhóm đã cho chạy lệnh </w:t>
      </w:r>
      <w:r w:rsidR="00600435">
        <w:t>“</w:t>
      </w:r>
      <w:r w:rsidR="008B1297">
        <w:t xml:space="preserve">diec </w:t>
      </w:r>
      <w:r w:rsidR="00600435">
        <w:t>&lt;</w:t>
      </w:r>
      <w:r w:rsidR="008B1297">
        <w:t>file_path</w:t>
      </w:r>
      <w:r w:rsidR="00600435">
        <w:t>&gt;”</w:t>
      </w:r>
      <w:r w:rsidR="00B709BD">
        <w:t xml:space="preserve">. Sau đó </w:t>
      </w:r>
      <w:r w:rsidR="00567B76">
        <w:t xml:space="preserve">dùng </w:t>
      </w:r>
      <w:r w:rsidR="008E27B7">
        <w:t>biến “</w:t>
      </w:r>
      <w:r w:rsidR="00567B76">
        <w:t>re</w:t>
      </w:r>
      <w:r w:rsidR="008E27B7">
        <w:t>”</w:t>
      </w:r>
      <w:r w:rsidR="00567B76">
        <w:t xml:space="preserve"> để tìm dòng </w:t>
      </w:r>
      <w:r w:rsidR="00BC2EF7">
        <w:t xml:space="preserve">‘Packer: ’ trong </w:t>
      </w:r>
      <w:r w:rsidR="00DA01A5">
        <w:t>phần output được trả về</w:t>
      </w:r>
      <w:r w:rsidR="00F93084">
        <w:t>, nếu tìm thấy sẽ trả về tên packer đó kèm theo thời gian chạy</w:t>
      </w:r>
      <w:r w:rsidR="00C778F0">
        <w:t xml:space="preserve"> lệnh. Thời gian chạy này được tính từ lúc vừa vào hàm cho đến lúc</w:t>
      </w:r>
      <w:r w:rsidR="003407E2">
        <w:t xml:space="preserve"> lấy được output.</w:t>
      </w:r>
    </w:p>
    <w:p w14:paraId="4B6D820C" w14:textId="53A09C00" w:rsidR="00027199" w:rsidRDefault="00465C41" w:rsidP="004105EB">
      <w:pPr>
        <w:pStyle w:val="ListParagraph"/>
        <w:numPr>
          <w:ilvl w:val="0"/>
          <w:numId w:val="48"/>
        </w:numPr>
        <w:rPr>
          <w:rFonts w:cs="Times New Roman"/>
          <w:bCs/>
          <w:color w:val="000000" w:themeColor="text1"/>
          <w:kern w:val="36"/>
          <w:szCs w:val="26"/>
        </w:rPr>
      </w:pPr>
      <w:r>
        <w:rPr>
          <w:rFonts w:cs="Times New Roman"/>
          <w:bCs/>
          <w:color w:val="000000" w:themeColor="text1"/>
          <w:kern w:val="36"/>
          <w:szCs w:val="26"/>
        </w:rPr>
        <w:t>Đoạn code tự động hóa của</w:t>
      </w:r>
      <w:r w:rsidR="004105EB">
        <w:rPr>
          <w:rFonts w:cs="Times New Roman"/>
          <w:bCs/>
          <w:color w:val="000000" w:themeColor="text1"/>
          <w:kern w:val="36"/>
          <w:szCs w:val="26"/>
        </w:rPr>
        <w:t xml:space="preserve"> công cụ</w:t>
      </w:r>
      <w:r>
        <w:rPr>
          <w:rFonts w:cs="Times New Roman"/>
          <w:bCs/>
          <w:color w:val="000000" w:themeColor="text1"/>
          <w:kern w:val="36"/>
          <w:szCs w:val="26"/>
        </w:rPr>
        <w:t xml:space="preserve"> PEiD</w:t>
      </w:r>
      <w:r w:rsidR="004105EB">
        <w:rPr>
          <w:rFonts w:cs="Times New Roman"/>
          <w:bCs/>
          <w:color w:val="000000" w:themeColor="text1"/>
          <w:kern w:val="36"/>
          <w:szCs w:val="26"/>
        </w:rPr>
        <w:t>.</w:t>
      </w:r>
    </w:p>
    <w:p w14:paraId="4A6A17B2" w14:textId="7CD33E42" w:rsidR="00923066" w:rsidRDefault="00E83D4D" w:rsidP="00923066">
      <w:pPr>
        <w:keepNext/>
        <w:ind w:firstLine="0"/>
        <w:jc w:val="center"/>
      </w:pPr>
      <w:r w:rsidRPr="00E83D4D">
        <w:rPr>
          <w:noProof/>
        </w:rPr>
        <w:drawing>
          <wp:inline distT="0" distB="0" distL="0" distR="0" wp14:anchorId="4F086B14" wp14:editId="35482E09">
            <wp:extent cx="3973195" cy="2377840"/>
            <wp:effectExtent l="0" t="0" r="8255" b="3810"/>
            <wp:docPr id="959625569" name="Picture 1" descr="Ảnh có chứa văn bản, ảnh chụp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5569" name="Picture 1" descr="Ảnh có chứa văn bản, ảnh chụp màn hình&#10;&#10;Description automatically generated"/>
                    <pic:cNvPicPr/>
                  </pic:nvPicPr>
                  <pic:blipFill>
                    <a:blip r:embed="rId117"/>
                    <a:stretch>
                      <a:fillRect/>
                    </a:stretch>
                  </pic:blipFill>
                  <pic:spPr>
                    <a:xfrm>
                      <a:off x="0" y="0"/>
                      <a:ext cx="4009933" cy="2399827"/>
                    </a:xfrm>
                    <a:prstGeom prst="rect">
                      <a:avLst/>
                    </a:prstGeom>
                  </pic:spPr>
                </pic:pic>
              </a:graphicData>
            </a:graphic>
          </wp:inline>
        </w:drawing>
      </w:r>
    </w:p>
    <w:p w14:paraId="64A11F14" w14:textId="37577D18" w:rsidR="004105EB" w:rsidRDefault="00923066" w:rsidP="00923066">
      <w:pPr>
        <w:pStyle w:val="Caption"/>
        <w:rPr>
          <w:bCs/>
          <w:color w:val="000000" w:themeColor="text1"/>
          <w:kern w:val="36"/>
          <w:szCs w:val="26"/>
        </w:rPr>
      </w:pPr>
      <w:bookmarkStart w:id="331" w:name="_Toc187796352"/>
      <w:bookmarkStart w:id="332" w:name="_Toc187814838"/>
      <w:bookmarkStart w:id="333" w:name="_Toc187856709"/>
      <w:r>
        <w:t xml:space="preserve">Hình </w:t>
      </w:r>
      <w:fldSimple w:instr=" SEQ Hình \* ARABIC ">
        <w:r w:rsidR="0052290A">
          <w:rPr>
            <w:noProof/>
          </w:rPr>
          <w:t>96</w:t>
        </w:r>
      </w:fldSimple>
      <w:r w:rsidR="004105EB">
        <w:t>. Đoạn code</w:t>
      </w:r>
      <w:r w:rsidR="004105EB" w:rsidRPr="00FB0149">
        <w:t xml:space="preserve"> tự động </w:t>
      </w:r>
      <w:r w:rsidR="004105EB">
        <w:t xml:space="preserve">hóa </w:t>
      </w:r>
      <w:r w:rsidR="004105EB" w:rsidRPr="00FB0149">
        <w:t>của</w:t>
      </w:r>
      <w:r w:rsidR="004105EB">
        <w:t xml:space="preserve"> công cụ PEiD</w:t>
      </w:r>
      <w:bookmarkEnd w:id="331"/>
      <w:bookmarkEnd w:id="332"/>
      <w:bookmarkEnd w:id="333"/>
    </w:p>
    <w:p w14:paraId="14252EBF" w14:textId="35EF25E5" w:rsidR="003407E2" w:rsidRDefault="004475BC" w:rsidP="004105EB">
      <w:r>
        <w:t xml:space="preserve">Cách hoạt động của đoạn code này </w:t>
      </w:r>
      <w:r w:rsidR="000D06A7">
        <w:t xml:space="preserve">khá </w:t>
      </w:r>
      <w:r>
        <w:t xml:space="preserve">giống với đoạn code </w:t>
      </w:r>
      <w:r w:rsidR="000D06A7">
        <w:t>dùng để tự động hóa DIE</w:t>
      </w:r>
      <w:r w:rsidR="00A839D1">
        <w:t xml:space="preserve">, chỉ khác nhau ở cách lấy kết quả đầu ra. Ở </w:t>
      </w:r>
      <w:r w:rsidR="00B01DCE">
        <w:t>đoạn code này, kết quả đầu ra được lấy bằng cách lấy dòng đầu tiên của output.</w:t>
      </w:r>
    </w:p>
    <w:p w14:paraId="2E08C72E" w14:textId="34C6B73B" w:rsidR="00465C41" w:rsidRDefault="00DD23F0" w:rsidP="009F1DAA">
      <w:pPr>
        <w:pStyle w:val="ListParagraph"/>
        <w:numPr>
          <w:ilvl w:val="0"/>
          <w:numId w:val="48"/>
        </w:numPr>
        <w:rPr>
          <w:rFonts w:cs="Times New Roman"/>
          <w:bCs/>
          <w:color w:val="000000" w:themeColor="text1"/>
          <w:kern w:val="36"/>
          <w:szCs w:val="26"/>
        </w:rPr>
      </w:pPr>
      <w:r>
        <w:rPr>
          <w:rFonts w:cs="Times New Roman"/>
          <w:bCs/>
          <w:color w:val="000000" w:themeColor="text1"/>
          <w:kern w:val="36"/>
          <w:szCs w:val="26"/>
        </w:rPr>
        <w:lastRenderedPageBreak/>
        <w:t>Đoạn code tự động hóa của</w:t>
      </w:r>
      <w:r w:rsidR="009F1DAA">
        <w:rPr>
          <w:rFonts w:cs="Times New Roman"/>
          <w:bCs/>
          <w:color w:val="000000" w:themeColor="text1"/>
          <w:kern w:val="36"/>
          <w:szCs w:val="26"/>
        </w:rPr>
        <w:t xml:space="preserve"> công cụ</w:t>
      </w:r>
      <w:r>
        <w:rPr>
          <w:rFonts w:cs="Times New Roman"/>
          <w:bCs/>
          <w:color w:val="000000" w:themeColor="text1"/>
          <w:kern w:val="36"/>
          <w:szCs w:val="26"/>
        </w:rPr>
        <w:t xml:space="preserve"> </w:t>
      </w:r>
      <w:r w:rsidR="009F1DAA">
        <w:rPr>
          <w:rFonts w:cs="Times New Roman"/>
          <w:bCs/>
          <w:color w:val="000000" w:themeColor="text1"/>
          <w:kern w:val="36"/>
          <w:szCs w:val="26"/>
        </w:rPr>
        <w:t>U</w:t>
      </w:r>
      <w:r w:rsidR="00C424BA">
        <w:rPr>
          <w:rFonts w:cs="Times New Roman"/>
          <w:bCs/>
          <w:color w:val="000000" w:themeColor="text1"/>
          <w:kern w:val="36"/>
          <w:szCs w:val="26"/>
        </w:rPr>
        <w:t>nipacker</w:t>
      </w:r>
      <w:r w:rsidR="009F1DAA">
        <w:rPr>
          <w:rFonts w:cs="Times New Roman"/>
          <w:bCs/>
          <w:color w:val="000000" w:themeColor="text1"/>
          <w:kern w:val="36"/>
          <w:szCs w:val="26"/>
        </w:rPr>
        <w:t>.</w:t>
      </w:r>
    </w:p>
    <w:p w14:paraId="587B5B8A" w14:textId="347533D7" w:rsidR="00923066" w:rsidRDefault="00E721D9" w:rsidP="00923066">
      <w:pPr>
        <w:keepNext/>
        <w:ind w:firstLine="0"/>
        <w:jc w:val="center"/>
      </w:pPr>
      <w:r w:rsidRPr="00E721D9">
        <w:rPr>
          <w:noProof/>
        </w:rPr>
        <w:drawing>
          <wp:inline distT="0" distB="0" distL="0" distR="0" wp14:anchorId="0F528393" wp14:editId="7FA090B8">
            <wp:extent cx="3845113" cy="5082540"/>
            <wp:effectExtent l="0" t="0" r="3175" b="3810"/>
            <wp:docPr id="162766203" name="Picture 1" descr="Ảnh có chứa văn bản, ảnh chụp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203" name="Picture 1" descr="Ảnh có chứa văn bản, ảnh chụp màn hình&#10;&#10;Description automatically generated"/>
                    <pic:cNvPicPr/>
                  </pic:nvPicPr>
                  <pic:blipFill>
                    <a:blip r:embed="rId118"/>
                    <a:stretch>
                      <a:fillRect/>
                    </a:stretch>
                  </pic:blipFill>
                  <pic:spPr>
                    <a:xfrm>
                      <a:off x="0" y="0"/>
                      <a:ext cx="3853427" cy="5093530"/>
                    </a:xfrm>
                    <a:prstGeom prst="rect">
                      <a:avLst/>
                    </a:prstGeom>
                  </pic:spPr>
                </pic:pic>
              </a:graphicData>
            </a:graphic>
          </wp:inline>
        </w:drawing>
      </w:r>
    </w:p>
    <w:p w14:paraId="351CC27B" w14:textId="669584F9" w:rsidR="009F1DAA" w:rsidRPr="00FC7FD4" w:rsidRDefault="00923066" w:rsidP="00FC7FD4">
      <w:pPr>
        <w:pStyle w:val="Caption"/>
        <w:rPr>
          <w:color w:val="000000" w:themeColor="text1"/>
          <w:kern w:val="36"/>
          <w:szCs w:val="26"/>
        </w:rPr>
      </w:pPr>
      <w:bookmarkStart w:id="334" w:name="_Toc187796353"/>
      <w:bookmarkStart w:id="335" w:name="_Toc187814839"/>
      <w:bookmarkStart w:id="336" w:name="_Toc187856710"/>
      <w:r>
        <w:t xml:space="preserve">Hình </w:t>
      </w:r>
      <w:fldSimple w:instr=" SEQ Hình \* ARABIC ">
        <w:r w:rsidR="0052290A">
          <w:rPr>
            <w:noProof/>
          </w:rPr>
          <w:t>97</w:t>
        </w:r>
      </w:fldSimple>
      <w:r w:rsidR="009F1DAA">
        <w:t>. Đoạn code</w:t>
      </w:r>
      <w:r w:rsidR="009F1DAA" w:rsidRPr="00FB0149">
        <w:t xml:space="preserve"> tự động </w:t>
      </w:r>
      <w:r w:rsidR="009F1DAA">
        <w:t xml:space="preserve">hóa </w:t>
      </w:r>
      <w:r w:rsidR="009F1DAA" w:rsidRPr="00FB0149">
        <w:t>của</w:t>
      </w:r>
      <w:r w:rsidR="009F1DAA">
        <w:t xml:space="preserve"> công cụ Unipacker</w:t>
      </w:r>
      <w:bookmarkEnd w:id="334"/>
      <w:bookmarkEnd w:id="335"/>
      <w:bookmarkEnd w:id="336"/>
    </w:p>
    <w:p w14:paraId="3B9C4BE2" w14:textId="788019F2" w:rsidR="007016EB" w:rsidRDefault="007016EB" w:rsidP="009F1DAA">
      <w:r>
        <w:t>Đoạn code này thực hiện chạy dòng lệnh</w:t>
      </w:r>
      <w:r w:rsidR="00E73E7F">
        <w:t xml:space="preserve"> </w:t>
      </w:r>
      <w:r w:rsidR="009F1DAA">
        <w:t>“</w:t>
      </w:r>
      <w:r w:rsidR="00E73E7F">
        <w:t xml:space="preserve">python </w:t>
      </w:r>
      <w:r w:rsidR="009F1DAA">
        <w:t>&lt;</w:t>
      </w:r>
      <w:r w:rsidR="00E73E7F">
        <w:t>uni_path</w:t>
      </w:r>
      <w:r w:rsidR="009F1DAA">
        <w:t>&gt;”</w:t>
      </w:r>
      <w:r w:rsidR="00F47382">
        <w:t xml:space="preserve"> với uni_path là đường dấn đến </w:t>
      </w:r>
      <w:r w:rsidR="009F1DAA">
        <w:t>tệp tin</w:t>
      </w:r>
      <w:r w:rsidR="00F47382">
        <w:t xml:space="preserve"> python </w:t>
      </w:r>
      <w:r w:rsidR="00DA610C">
        <w:t xml:space="preserve">chạy </w:t>
      </w:r>
      <w:r w:rsidR="009F1DAA">
        <w:t>U</w:t>
      </w:r>
      <w:r w:rsidR="00DA610C">
        <w:t xml:space="preserve">nipacker. </w:t>
      </w:r>
      <w:r w:rsidR="00526D8B">
        <w:t>Đợi đến khi có dòng ‘Enter the option ID: ’</w:t>
      </w:r>
      <w:r w:rsidR="00473FA9">
        <w:t xml:space="preserve"> khi đó ta sẽ nhập </w:t>
      </w:r>
      <w:r w:rsidR="006E6C9E">
        <w:t>id vào. Id này được tính bằng cách</w:t>
      </w:r>
      <w:r w:rsidR="00877A5E">
        <w:t xml:space="preserve"> đếm số dòng sau </w:t>
      </w:r>
      <w:r w:rsidR="00912084">
        <w:t>dòng ‘Your option for today: ’.</w:t>
      </w:r>
      <w:r w:rsidR="003C31BC">
        <w:t xml:space="preserve"> Tiếp theo ta lần lượt nhập</w:t>
      </w:r>
      <w:r w:rsidR="00DF462F">
        <w:t xml:space="preserve"> file_path của </w:t>
      </w:r>
      <w:r w:rsidR="00D31134">
        <w:t xml:space="preserve">tệp tin </w:t>
      </w:r>
      <w:r w:rsidR="00DF462F">
        <w:t xml:space="preserve">cần phát hiện và </w:t>
      </w:r>
      <w:r w:rsidR="00D31134">
        <w:t>câu lệnh “</w:t>
      </w:r>
      <w:r w:rsidR="00175C44">
        <w:t>aaa</w:t>
      </w:r>
      <w:r w:rsidR="00D31134">
        <w:t>” để lấy thông tin của tệp được chọn.</w:t>
      </w:r>
      <w:r w:rsidR="00175C44">
        <w:t xml:space="preserve"> Đợi đến khi unipacker trả về kết quả</w:t>
      </w:r>
      <w:r w:rsidR="0010626B">
        <w:t xml:space="preserve">, tách packer từ output của câu lệnh </w:t>
      </w:r>
      <w:r w:rsidR="00B83068">
        <w:t>rồi trả về packer và thời gian chạy của unipacker.</w:t>
      </w:r>
    </w:p>
    <w:p w14:paraId="70AE2888" w14:textId="5858A078" w:rsidR="004B1B7E" w:rsidRDefault="004B1B7E" w:rsidP="00FF2240">
      <w:pPr>
        <w:pStyle w:val="ListParagraph"/>
        <w:numPr>
          <w:ilvl w:val="0"/>
          <w:numId w:val="48"/>
        </w:numPr>
        <w:rPr>
          <w:rFonts w:cs="Times New Roman"/>
          <w:bCs/>
          <w:color w:val="000000" w:themeColor="text1"/>
          <w:kern w:val="36"/>
          <w:szCs w:val="26"/>
        </w:rPr>
      </w:pPr>
      <w:r>
        <w:rPr>
          <w:rFonts w:cs="Times New Roman"/>
          <w:bCs/>
          <w:color w:val="000000" w:themeColor="text1"/>
          <w:kern w:val="36"/>
          <w:szCs w:val="26"/>
        </w:rPr>
        <w:t>Đoạn code tự động hóa của</w:t>
      </w:r>
      <w:r w:rsidR="00FF2240">
        <w:rPr>
          <w:rFonts w:cs="Times New Roman"/>
          <w:bCs/>
          <w:color w:val="000000" w:themeColor="text1"/>
          <w:kern w:val="36"/>
          <w:szCs w:val="26"/>
        </w:rPr>
        <w:t xml:space="preserve"> công cụ</w:t>
      </w:r>
      <w:r>
        <w:rPr>
          <w:rFonts w:cs="Times New Roman"/>
          <w:bCs/>
          <w:color w:val="000000" w:themeColor="text1"/>
          <w:kern w:val="36"/>
          <w:szCs w:val="26"/>
        </w:rPr>
        <w:t xml:space="preserve"> </w:t>
      </w:r>
      <w:r w:rsidR="00FF2240">
        <w:rPr>
          <w:rFonts w:cs="Times New Roman"/>
          <w:bCs/>
          <w:color w:val="000000" w:themeColor="text1"/>
          <w:kern w:val="36"/>
          <w:szCs w:val="26"/>
        </w:rPr>
        <w:t>C</w:t>
      </w:r>
      <w:r w:rsidR="0010364C">
        <w:rPr>
          <w:rFonts w:cs="Times New Roman"/>
          <w:bCs/>
          <w:color w:val="000000" w:themeColor="text1"/>
          <w:kern w:val="36"/>
          <w:szCs w:val="26"/>
        </w:rPr>
        <w:t>lamav</w:t>
      </w:r>
      <w:r w:rsidR="00FF2240">
        <w:rPr>
          <w:rFonts w:cs="Times New Roman"/>
          <w:bCs/>
          <w:color w:val="000000" w:themeColor="text1"/>
          <w:kern w:val="36"/>
          <w:szCs w:val="26"/>
        </w:rPr>
        <w:t>.</w:t>
      </w:r>
    </w:p>
    <w:p w14:paraId="0CFD6B6B" w14:textId="56004204" w:rsidR="00FC7FD4" w:rsidRDefault="003C479F" w:rsidP="00FC7FD4">
      <w:pPr>
        <w:keepNext/>
        <w:ind w:firstLine="0"/>
        <w:jc w:val="center"/>
      </w:pPr>
      <w:r w:rsidRPr="003C479F">
        <w:rPr>
          <w:noProof/>
        </w:rPr>
        <w:lastRenderedPageBreak/>
        <w:drawing>
          <wp:inline distT="0" distB="0" distL="0" distR="0" wp14:anchorId="62F18844" wp14:editId="64D82C30">
            <wp:extent cx="4138503" cy="4015740"/>
            <wp:effectExtent l="0" t="0" r="0" b="3810"/>
            <wp:docPr id="1078822747" name="Picture 1" descr="Ảnh có chứa văn bản, ảnh chụp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22747" name="Picture 1" descr="Ảnh có chứa văn bản, ảnh chụp màn hình&#10;&#10;Description automatically generated"/>
                    <pic:cNvPicPr/>
                  </pic:nvPicPr>
                  <pic:blipFill>
                    <a:blip r:embed="rId119"/>
                    <a:stretch>
                      <a:fillRect/>
                    </a:stretch>
                  </pic:blipFill>
                  <pic:spPr>
                    <a:xfrm>
                      <a:off x="0" y="0"/>
                      <a:ext cx="4148208" cy="4025158"/>
                    </a:xfrm>
                    <a:prstGeom prst="rect">
                      <a:avLst/>
                    </a:prstGeom>
                  </pic:spPr>
                </pic:pic>
              </a:graphicData>
            </a:graphic>
          </wp:inline>
        </w:drawing>
      </w:r>
    </w:p>
    <w:p w14:paraId="7580087B" w14:textId="32992128" w:rsidR="00FF2240" w:rsidRDefault="00FC7FD4" w:rsidP="00FC7FD4">
      <w:pPr>
        <w:pStyle w:val="Caption"/>
        <w:rPr>
          <w:bCs/>
          <w:color w:val="000000" w:themeColor="text1"/>
          <w:kern w:val="36"/>
          <w:szCs w:val="26"/>
        </w:rPr>
      </w:pPr>
      <w:bookmarkStart w:id="337" w:name="_Toc187796354"/>
      <w:bookmarkStart w:id="338" w:name="_Toc187814840"/>
      <w:bookmarkStart w:id="339" w:name="_Toc187856711"/>
      <w:r>
        <w:t xml:space="preserve">Hình </w:t>
      </w:r>
      <w:fldSimple w:instr=" SEQ Hình \* ARABIC ">
        <w:r w:rsidR="0052290A">
          <w:rPr>
            <w:noProof/>
          </w:rPr>
          <w:t>98</w:t>
        </w:r>
      </w:fldSimple>
      <w:r w:rsidR="00FF2240">
        <w:t>. Đoạn code</w:t>
      </w:r>
      <w:r w:rsidR="00FF2240" w:rsidRPr="00FB0149">
        <w:t xml:space="preserve"> tự động </w:t>
      </w:r>
      <w:r w:rsidR="00FF2240">
        <w:t xml:space="preserve">hóa </w:t>
      </w:r>
      <w:r w:rsidR="00FF2240" w:rsidRPr="00FB0149">
        <w:t>của</w:t>
      </w:r>
      <w:r w:rsidR="00FF2240">
        <w:t xml:space="preserve"> công cụ ClamAV</w:t>
      </w:r>
      <w:bookmarkEnd w:id="337"/>
      <w:bookmarkEnd w:id="338"/>
      <w:bookmarkEnd w:id="339"/>
    </w:p>
    <w:p w14:paraId="603BDDE2" w14:textId="0F393CA1" w:rsidR="00B83068" w:rsidRDefault="00A21418" w:rsidP="00FF2240">
      <w:r>
        <w:t xml:space="preserve">Vì </w:t>
      </w:r>
      <w:r w:rsidR="00FF2240">
        <w:t>C</w:t>
      </w:r>
      <w:r>
        <w:t xml:space="preserve">lamav thường xuyên gặp lỗi “zsh: killed” </w:t>
      </w:r>
      <w:r w:rsidR="00B977DE">
        <w:t xml:space="preserve">nên ở đây nhóm </w:t>
      </w:r>
      <w:r w:rsidR="00F80198">
        <w:t xml:space="preserve">hạn chế số lần chạy clamav là 5 lần, nếu số lần chạy chưa đạt đến 5 mà gặp lỗi thì chương trình sẽ chạy lại. </w:t>
      </w:r>
      <w:r w:rsidR="00C26318">
        <w:t>Câu lệnh chạy clamav trong cmd là ‘clamscan –debug –detect-pua=yes</w:t>
      </w:r>
      <w:r w:rsidR="00E046E0">
        <w:t xml:space="preserve"> </w:t>
      </w:r>
      <w:r w:rsidR="00FF2240">
        <w:t>&lt;</w:t>
      </w:r>
      <w:r w:rsidR="00E046E0">
        <w:t>file_path</w:t>
      </w:r>
      <w:r w:rsidR="00FF2240">
        <w:t>&gt;</w:t>
      </w:r>
      <w:r w:rsidR="00C26318">
        <w:t>’</w:t>
      </w:r>
      <w:r w:rsidR="00E046E0">
        <w:t xml:space="preserve">. </w:t>
      </w:r>
      <w:r w:rsidR="00A45C5A">
        <w:t>Sau đó lấy packer được trả về trong output bằng các nội dung đặc trưng</w:t>
      </w:r>
      <w:r w:rsidR="00100C23">
        <w:t xml:space="preserve"> trong output của clamav.</w:t>
      </w:r>
    </w:p>
    <w:p w14:paraId="687B747E" w14:textId="3B700E1D" w:rsidR="0010364C" w:rsidRDefault="00206933" w:rsidP="00F56FC9">
      <w:r>
        <w:t>Sau khi chạy tất cả các đoạn code trên, nhóm sẽ l</w:t>
      </w:r>
      <w:r w:rsidR="004B1EB2">
        <w:t xml:space="preserve">ưu các kết quả </w:t>
      </w:r>
      <w:r w:rsidR="00A04FAA">
        <w:t>vào</w:t>
      </w:r>
      <w:r>
        <w:t xml:space="preserve"> một</w:t>
      </w:r>
      <w:r w:rsidR="00A04FAA">
        <w:t xml:space="preserve"> file </w:t>
      </w:r>
      <w:r>
        <w:t xml:space="preserve">có định dạng </w:t>
      </w:r>
      <w:r w:rsidR="00F56FC9">
        <w:t>.csv để tiện cho việc theo dõi và thống kê.</w:t>
      </w:r>
    </w:p>
    <w:p w14:paraId="55AA1831" w14:textId="036EEB00" w:rsidR="00FC7FD4" w:rsidRDefault="00A04FAA" w:rsidP="00FC7FD4">
      <w:pPr>
        <w:keepNext/>
        <w:ind w:firstLine="0"/>
        <w:jc w:val="center"/>
      </w:pPr>
      <w:r w:rsidRPr="00A04FAA">
        <w:rPr>
          <w:rFonts w:cs="Times New Roman"/>
          <w:bCs/>
          <w:noProof/>
          <w:color w:val="000000" w:themeColor="text1"/>
          <w:kern w:val="36"/>
          <w:szCs w:val="26"/>
        </w:rPr>
        <w:drawing>
          <wp:inline distT="0" distB="0" distL="0" distR="0" wp14:anchorId="2A6775F1" wp14:editId="3E8777C2">
            <wp:extent cx="4171253" cy="595286"/>
            <wp:effectExtent l="0" t="0" r="1270" b="0"/>
            <wp:docPr id="2043014362"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4362" name="Picture 1" descr="Ảnh có chứa văn bản, ảnh chụp màn hình, Phông chữ&#10;&#10;Description automatically generated"/>
                    <pic:cNvPicPr/>
                  </pic:nvPicPr>
                  <pic:blipFill>
                    <a:blip r:embed="rId120"/>
                    <a:stretch>
                      <a:fillRect/>
                    </a:stretch>
                  </pic:blipFill>
                  <pic:spPr>
                    <a:xfrm>
                      <a:off x="0" y="0"/>
                      <a:ext cx="4285448" cy="611583"/>
                    </a:xfrm>
                    <a:prstGeom prst="rect">
                      <a:avLst/>
                    </a:prstGeom>
                  </pic:spPr>
                </pic:pic>
              </a:graphicData>
            </a:graphic>
          </wp:inline>
        </w:drawing>
      </w:r>
    </w:p>
    <w:p w14:paraId="6C733B8B" w14:textId="630FB0D5" w:rsidR="00F56FC9" w:rsidRDefault="00FC7FD4" w:rsidP="00FC7FD4">
      <w:pPr>
        <w:pStyle w:val="Caption"/>
        <w:rPr>
          <w:bCs/>
          <w:color w:val="000000" w:themeColor="text1"/>
          <w:kern w:val="36"/>
          <w:szCs w:val="26"/>
        </w:rPr>
      </w:pPr>
      <w:bookmarkStart w:id="340" w:name="_Toc187796355"/>
      <w:bookmarkStart w:id="341" w:name="_Toc187814841"/>
      <w:bookmarkStart w:id="342" w:name="_Toc187856712"/>
      <w:r>
        <w:t xml:space="preserve">Hình </w:t>
      </w:r>
      <w:fldSimple w:instr=" SEQ Hình \* ARABIC ">
        <w:r w:rsidR="0052290A">
          <w:rPr>
            <w:noProof/>
          </w:rPr>
          <w:t>99</w:t>
        </w:r>
      </w:fldSimple>
      <w:r w:rsidR="00F56FC9">
        <w:t>. Lưu kết quả tự động hóa</w:t>
      </w:r>
      <w:bookmarkEnd w:id="340"/>
      <w:bookmarkEnd w:id="341"/>
      <w:bookmarkEnd w:id="342"/>
      <w:r w:rsidR="00F56FC9" w:rsidRPr="00FB0149">
        <w:t xml:space="preserve"> </w:t>
      </w:r>
    </w:p>
    <w:p w14:paraId="4C7B07E1" w14:textId="17F93A0A" w:rsidR="00934203" w:rsidRPr="00934203" w:rsidRDefault="001F4D3A" w:rsidP="00934203">
      <w:r>
        <w:t>Để chạy số lượng tệp tin lớn như vậy</w:t>
      </w:r>
      <w:r w:rsidR="00630E5D">
        <w:t>, vi</w:t>
      </w:r>
      <w:r w:rsidR="000C32D2">
        <w:t>ệc sử dụng cả thư mục chứa các tệp tin có thể là một lựa chọn tốt. Tuy nhiên, không phải công cụ nào cũng có thể làm được như vậy.</w:t>
      </w:r>
      <w:r w:rsidR="001C4621">
        <w:t xml:space="preserve"> Vì thế cần một đoạn code để đưa lần lượt các tệp tin vào từng công cụ</w:t>
      </w:r>
      <w:r w:rsidR="00685103">
        <w:t>.</w:t>
      </w:r>
    </w:p>
    <w:p w14:paraId="01A66E80" w14:textId="3160C20E" w:rsidR="00716E2D" w:rsidRDefault="005940BB" w:rsidP="00B1147D">
      <w:pPr>
        <w:pStyle w:val="ListParagraph"/>
        <w:numPr>
          <w:ilvl w:val="0"/>
          <w:numId w:val="48"/>
        </w:numPr>
        <w:rPr>
          <w:rFonts w:cs="Times New Roman"/>
          <w:bCs/>
          <w:color w:val="000000" w:themeColor="text1"/>
          <w:kern w:val="36"/>
          <w:szCs w:val="26"/>
        </w:rPr>
      </w:pPr>
      <w:r>
        <w:rPr>
          <w:rFonts w:cs="Times New Roman"/>
          <w:bCs/>
          <w:color w:val="000000" w:themeColor="text1"/>
          <w:kern w:val="36"/>
          <w:szCs w:val="26"/>
        </w:rPr>
        <w:lastRenderedPageBreak/>
        <w:t xml:space="preserve">Đoạn code đọc các </w:t>
      </w:r>
      <w:r w:rsidR="00B1147D">
        <w:rPr>
          <w:rFonts w:cs="Times New Roman"/>
          <w:bCs/>
          <w:color w:val="000000" w:themeColor="text1"/>
          <w:kern w:val="36"/>
          <w:szCs w:val="26"/>
        </w:rPr>
        <w:t>tệp tin</w:t>
      </w:r>
      <w:r>
        <w:rPr>
          <w:rFonts w:cs="Times New Roman"/>
          <w:bCs/>
          <w:color w:val="000000" w:themeColor="text1"/>
          <w:kern w:val="36"/>
          <w:szCs w:val="26"/>
        </w:rPr>
        <w:t xml:space="preserve"> trong folder đầu vào, chạy các công cụ phát hiện và lưu kết quả vào file csv</w:t>
      </w:r>
      <w:r w:rsidR="00B1147D">
        <w:rPr>
          <w:rFonts w:cs="Times New Roman"/>
          <w:bCs/>
          <w:color w:val="000000" w:themeColor="text1"/>
          <w:kern w:val="36"/>
          <w:szCs w:val="26"/>
        </w:rPr>
        <w:t>.</w:t>
      </w:r>
    </w:p>
    <w:p w14:paraId="6523F0FC" w14:textId="1A836FD0" w:rsidR="00FC7FD4" w:rsidRDefault="00F83BB0" w:rsidP="00FC7FD4">
      <w:pPr>
        <w:keepNext/>
        <w:jc w:val="center"/>
      </w:pPr>
      <w:r w:rsidRPr="00F83BB0">
        <w:rPr>
          <w:noProof/>
        </w:rPr>
        <w:drawing>
          <wp:inline distT="0" distB="0" distL="0" distR="0" wp14:anchorId="3F652B98" wp14:editId="13599E8E">
            <wp:extent cx="3732653" cy="6713220"/>
            <wp:effectExtent l="0" t="0" r="1270" b="0"/>
            <wp:docPr id="822371784" name="Picture 1" descr="Ảnh có chứa văn bản, ảnh chụp màn hình, thực đơ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71784" name="Picture 1" descr="Ảnh có chứa văn bản, ảnh chụp màn hình, thực đơn&#10;&#10;Description automatically generated"/>
                    <pic:cNvPicPr/>
                  </pic:nvPicPr>
                  <pic:blipFill>
                    <a:blip r:embed="rId121"/>
                    <a:stretch>
                      <a:fillRect/>
                    </a:stretch>
                  </pic:blipFill>
                  <pic:spPr>
                    <a:xfrm>
                      <a:off x="0" y="0"/>
                      <a:ext cx="3748848" cy="6742346"/>
                    </a:xfrm>
                    <a:prstGeom prst="rect">
                      <a:avLst/>
                    </a:prstGeom>
                  </pic:spPr>
                </pic:pic>
              </a:graphicData>
            </a:graphic>
          </wp:inline>
        </w:drawing>
      </w:r>
    </w:p>
    <w:p w14:paraId="367089E4" w14:textId="177F3192" w:rsidR="00B1147D" w:rsidRDefault="00FC7FD4" w:rsidP="00FC7FD4">
      <w:pPr>
        <w:pStyle w:val="Caption"/>
      </w:pPr>
      <w:bookmarkStart w:id="343" w:name="_Toc187796356"/>
      <w:bookmarkStart w:id="344" w:name="_Toc187814842"/>
      <w:bookmarkStart w:id="345" w:name="_Toc187856713"/>
      <w:r>
        <w:t xml:space="preserve">Hình </w:t>
      </w:r>
      <w:fldSimple w:instr=" SEQ Hình \* ARABIC ">
        <w:r w:rsidR="0052290A">
          <w:rPr>
            <w:noProof/>
          </w:rPr>
          <w:t>100</w:t>
        </w:r>
      </w:fldSimple>
      <w:r w:rsidR="00B1147D">
        <w:t>. Đoạn code đọc các tệp tin trong folder đầu vào</w:t>
      </w:r>
      <w:bookmarkEnd w:id="343"/>
      <w:bookmarkEnd w:id="344"/>
      <w:bookmarkEnd w:id="345"/>
    </w:p>
    <w:p w14:paraId="0DD570C0" w14:textId="68ECDF66" w:rsidR="004E6298" w:rsidRDefault="001D4D6B" w:rsidP="00881FB8">
      <w:pPr>
        <w:pStyle w:val="ListParagraph"/>
        <w:numPr>
          <w:ilvl w:val="0"/>
          <w:numId w:val="48"/>
        </w:numPr>
      </w:pPr>
      <w:r>
        <w:t>Hàm main nhận đầu vào là 1 folder</w:t>
      </w:r>
      <w:r w:rsidR="00881FB8">
        <w:t xml:space="preserve"> chứa các tệp tin cần phân tích</w:t>
      </w:r>
    </w:p>
    <w:p w14:paraId="105279E9" w14:textId="27DBB9F8" w:rsidR="00FC7FD4" w:rsidRDefault="001D4D6B" w:rsidP="00FC7FD4">
      <w:pPr>
        <w:keepNext/>
        <w:ind w:firstLine="0"/>
        <w:jc w:val="center"/>
      </w:pPr>
      <w:r w:rsidRPr="001D4D6B">
        <w:rPr>
          <w:rFonts w:cs="Times New Roman"/>
          <w:bCs/>
          <w:noProof/>
          <w:color w:val="000000" w:themeColor="text1"/>
          <w:kern w:val="36"/>
          <w:szCs w:val="26"/>
        </w:rPr>
        <w:lastRenderedPageBreak/>
        <w:drawing>
          <wp:inline distT="0" distB="0" distL="0" distR="0" wp14:anchorId="337A3689" wp14:editId="091E9EE8">
            <wp:extent cx="5292090" cy="857200"/>
            <wp:effectExtent l="0" t="0" r="3810" b="635"/>
            <wp:docPr id="1877042202"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2202" name="Picture 1" descr="Ảnh có chứa văn bản, ảnh chụp màn hình, Phông chữ&#10;&#10;Description automatically generated"/>
                    <pic:cNvPicPr/>
                  </pic:nvPicPr>
                  <pic:blipFill>
                    <a:blip r:embed="rId122"/>
                    <a:stretch>
                      <a:fillRect/>
                    </a:stretch>
                  </pic:blipFill>
                  <pic:spPr>
                    <a:xfrm>
                      <a:off x="0" y="0"/>
                      <a:ext cx="5316585" cy="861168"/>
                    </a:xfrm>
                    <a:prstGeom prst="rect">
                      <a:avLst/>
                    </a:prstGeom>
                  </pic:spPr>
                </pic:pic>
              </a:graphicData>
            </a:graphic>
          </wp:inline>
        </w:drawing>
      </w:r>
    </w:p>
    <w:p w14:paraId="46B820DA" w14:textId="7087CF80" w:rsidR="00881FB8" w:rsidRPr="00FC7FD4" w:rsidRDefault="00FC7FD4" w:rsidP="00FC7FD4">
      <w:pPr>
        <w:pStyle w:val="Caption"/>
        <w:rPr>
          <w:bCs/>
          <w:color w:val="000000" w:themeColor="text1"/>
          <w:kern w:val="36"/>
          <w:szCs w:val="26"/>
        </w:rPr>
      </w:pPr>
      <w:bookmarkStart w:id="346" w:name="_Toc187796357"/>
      <w:bookmarkStart w:id="347" w:name="_Toc187814843"/>
      <w:bookmarkStart w:id="348" w:name="_Toc187856714"/>
      <w:r>
        <w:t xml:space="preserve">Hình </w:t>
      </w:r>
      <w:fldSimple w:instr=" SEQ Hình \* ARABIC ">
        <w:r w:rsidR="0052290A">
          <w:rPr>
            <w:noProof/>
          </w:rPr>
          <w:t>101</w:t>
        </w:r>
      </w:fldSimple>
      <w:r w:rsidR="00F86DB7">
        <w:t xml:space="preserve">. </w:t>
      </w:r>
      <w:r w:rsidR="00676BD1">
        <w:t>Hàm lấy folder đầu vào</w:t>
      </w:r>
      <w:bookmarkEnd w:id="346"/>
      <w:bookmarkEnd w:id="347"/>
      <w:bookmarkEnd w:id="348"/>
    </w:p>
    <w:p w14:paraId="29E412EC" w14:textId="0486F73F" w:rsidR="001D4D6B" w:rsidRDefault="00AC5E66" w:rsidP="00676BD1">
      <w:r>
        <w:t>Sau khi chạy đoạn code trên</w:t>
      </w:r>
      <w:r w:rsidR="00053CC9">
        <w:t xml:space="preserve">, </w:t>
      </w:r>
      <w:r w:rsidR="00676BD1">
        <w:t>nhóm sẽ</w:t>
      </w:r>
      <w:r w:rsidR="00053CC9">
        <w:t xml:space="preserve"> có các file </w:t>
      </w:r>
      <w:r w:rsidR="00E27BEA">
        <w:t xml:space="preserve">.csv tại </w:t>
      </w:r>
      <w:r w:rsidR="001E3A2A">
        <w:t>thư mục r</w:t>
      </w:r>
      <w:r w:rsidR="00A94518">
        <w:t>esult</w:t>
      </w:r>
      <w:r w:rsidR="00121625">
        <w:t>. Các file c</w:t>
      </w:r>
      <w:r w:rsidR="007220AF">
        <w:t>hứa thông tin</w:t>
      </w:r>
      <w:r w:rsidR="00676BD1">
        <w:t xml:space="preserve"> về từng tệp tin</w:t>
      </w:r>
      <w:r w:rsidR="007220AF">
        <w:t xml:space="preserve"> như: File Name, Detected Packer, Detection Time, C</w:t>
      </w:r>
      <w:r w:rsidR="005533AD">
        <w:t xml:space="preserve">orrect/Incorrect. </w:t>
      </w:r>
    </w:p>
    <w:p w14:paraId="0E424596" w14:textId="0C7A569F" w:rsidR="00FC7FD4" w:rsidRDefault="00093FE0" w:rsidP="00FC7FD4">
      <w:pPr>
        <w:keepNext/>
        <w:ind w:firstLine="0"/>
        <w:jc w:val="center"/>
      </w:pPr>
      <w:r w:rsidRPr="00093FE0">
        <w:rPr>
          <w:noProof/>
        </w:rPr>
        <w:drawing>
          <wp:inline distT="0" distB="0" distL="0" distR="0" wp14:anchorId="4C59B8E0" wp14:editId="70D18502">
            <wp:extent cx="5299710" cy="2797339"/>
            <wp:effectExtent l="0" t="0" r="0" b="3175"/>
            <wp:docPr id="1315054752" name="Picture 1" descr="Ảnh có chứa văn bản, ảnh chụp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54752" name="Picture 1" descr="Ảnh có chứa văn bản, ảnh chụp màn hình&#10;&#10;Description automatically generated"/>
                    <pic:cNvPicPr/>
                  </pic:nvPicPr>
                  <pic:blipFill>
                    <a:blip r:embed="rId123"/>
                    <a:stretch>
                      <a:fillRect/>
                    </a:stretch>
                  </pic:blipFill>
                  <pic:spPr>
                    <a:xfrm>
                      <a:off x="0" y="0"/>
                      <a:ext cx="5312728" cy="2804210"/>
                    </a:xfrm>
                    <a:prstGeom prst="rect">
                      <a:avLst/>
                    </a:prstGeom>
                  </pic:spPr>
                </pic:pic>
              </a:graphicData>
            </a:graphic>
          </wp:inline>
        </w:drawing>
      </w:r>
    </w:p>
    <w:p w14:paraId="1E165D0D" w14:textId="16EE3DBA" w:rsidR="00121625" w:rsidRDefault="00FC7FD4" w:rsidP="00FC7FD4">
      <w:pPr>
        <w:pStyle w:val="Caption"/>
        <w:rPr>
          <w:color w:val="000000" w:themeColor="text1"/>
          <w:kern w:val="36"/>
          <w:szCs w:val="26"/>
        </w:rPr>
      </w:pPr>
      <w:bookmarkStart w:id="349" w:name="_Toc187796358"/>
      <w:bookmarkStart w:id="350" w:name="_Toc187814844"/>
      <w:bookmarkStart w:id="351" w:name="_Toc187856715"/>
      <w:r>
        <w:t xml:space="preserve">Hình </w:t>
      </w:r>
      <w:fldSimple w:instr=" SEQ Hình \* ARABIC ">
        <w:r w:rsidR="0052290A">
          <w:rPr>
            <w:noProof/>
          </w:rPr>
          <w:t>102</w:t>
        </w:r>
      </w:fldSimple>
      <w:r w:rsidR="00790391">
        <w:t xml:space="preserve">. Kết quả </w:t>
      </w:r>
      <w:r w:rsidR="002807D5">
        <w:t>quét lần lượt các tệp tin</w:t>
      </w:r>
      <w:bookmarkEnd w:id="349"/>
      <w:bookmarkEnd w:id="350"/>
      <w:bookmarkEnd w:id="351"/>
    </w:p>
    <w:p w14:paraId="0C0D0A44" w14:textId="15489630" w:rsidR="00AD7E86" w:rsidRDefault="0059615B" w:rsidP="002807D5">
      <w:r>
        <w:t>Để</w:t>
      </w:r>
      <w:r w:rsidR="00194BE0">
        <w:t xml:space="preserve"> </w:t>
      </w:r>
      <w:r w:rsidR="00C024A8">
        <w:t xml:space="preserve">đánh giá </w:t>
      </w:r>
      <w:r w:rsidR="00EC0FE2">
        <w:t>so sánh kết quả của các công cụ với nhau</w:t>
      </w:r>
      <w:r w:rsidR="007C0757">
        <w:t xml:space="preserve">, nhóm </w:t>
      </w:r>
      <w:r w:rsidR="0066741F">
        <w:t xml:space="preserve">đã viết 1 đoạn code để </w:t>
      </w:r>
      <w:r w:rsidR="00C024A8">
        <w:t>tính toán</w:t>
      </w:r>
      <w:r w:rsidR="00317B03">
        <w:t xml:space="preserve"> </w:t>
      </w:r>
      <w:r w:rsidR="00B172E0">
        <w:t xml:space="preserve">phần trăm phát hiện được packer, </w:t>
      </w:r>
      <w:r w:rsidR="0095727B">
        <w:t xml:space="preserve">phần trăm chính xác sau khi đã phát hiện được packer và thời gian chạy của </w:t>
      </w:r>
      <w:r w:rsidR="00BA63F1">
        <w:t xml:space="preserve">của </w:t>
      </w:r>
      <w:r w:rsidR="007F3C79">
        <w:t>từng</w:t>
      </w:r>
      <w:r w:rsidR="00F91FB5">
        <w:t xml:space="preserve"> công c</w:t>
      </w:r>
      <w:r w:rsidR="007F3C79">
        <w:t>ụ, cụ thể như sau</w:t>
      </w:r>
      <w:r w:rsidR="00E2130B">
        <w:t>:</w:t>
      </w:r>
    </w:p>
    <w:p w14:paraId="6EFA08B7" w14:textId="135C0105" w:rsidR="00A402E1" w:rsidRDefault="00A402E1" w:rsidP="00A402E1">
      <w:pPr>
        <w:pStyle w:val="ListParagraph"/>
        <w:numPr>
          <w:ilvl w:val="0"/>
          <w:numId w:val="49"/>
        </w:numPr>
      </w:pPr>
      <w:r>
        <w:t xml:space="preserve">Hàm </w:t>
      </w:r>
      <w:r w:rsidR="003308B5">
        <w:t xml:space="preserve">đếm tổng các file đã </w:t>
      </w:r>
      <w:r w:rsidR="004A290D">
        <w:t>được phát hiện</w:t>
      </w:r>
      <w:r w:rsidR="007225FC">
        <w:t>:</w:t>
      </w:r>
    </w:p>
    <w:p w14:paraId="6C3D9BD2" w14:textId="77777777" w:rsidR="004A290D" w:rsidRDefault="004A290D" w:rsidP="00DB2DAB">
      <w:pPr>
        <w:keepNext/>
        <w:ind w:firstLine="0"/>
        <w:jc w:val="center"/>
      </w:pPr>
      <w:r w:rsidRPr="004A290D">
        <w:rPr>
          <w:noProof/>
        </w:rPr>
        <w:drawing>
          <wp:inline distT="0" distB="0" distL="0" distR="0" wp14:anchorId="0EE78BED" wp14:editId="3A599414">
            <wp:extent cx="5071110" cy="1006468"/>
            <wp:effectExtent l="0" t="0" r="0" b="3810"/>
            <wp:docPr id="968718376" name="Picture 1" descr="Ảnh có chứa văn bản, Phông chữ, ảnh chụp màn hìn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18376" name="Picture 1" descr="Ảnh có chứa văn bản, Phông chữ, ảnh chụp màn hình&#10;&#10;Description automatically generated"/>
                    <pic:cNvPicPr/>
                  </pic:nvPicPr>
                  <pic:blipFill>
                    <a:blip r:embed="rId124"/>
                    <a:stretch>
                      <a:fillRect/>
                    </a:stretch>
                  </pic:blipFill>
                  <pic:spPr>
                    <a:xfrm>
                      <a:off x="0" y="0"/>
                      <a:ext cx="5101506" cy="1012501"/>
                    </a:xfrm>
                    <a:prstGeom prst="rect">
                      <a:avLst/>
                    </a:prstGeom>
                  </pic:spPr>
                </pic:pic>
              </a:graphicData>
            </a:graphic>
          </wp:inline>
        </w:drawing>
      </w:r>
    </w:p>
    <w:p w14:paraId="1D55C8AF" w14:textId="47A783B1" w:rsidR="004A290D" w:rsidRDefault="004A290D" w:rsidP="004A290D">
      <w:pPr>
        <w:pStyle w:val="Caption"/>
        <w:ind w:firstLine="0"/>
      </w:pPr>
      <w:bookmarkStart w:id="352" w:name="_Toc187814845"/>
      <w:bookmarkStart w:id="353" w:name="_Toc187856716"/>
      <w:r>
        <w:t xml:space="preserve">Hình </w:t>
      </w:r>
      <w:fldSimple w:instr=" SEQ Hình \* ARABIC ">
        <w:r w:rsidR="0052290A">
          <w:rPr>
            <w:noProof/>
          </w:rPr>
          <w:t>103</w:t>
        </w:r>
      </w:fldSimple>
      <w:r>
        <w:t>. Hàm đếm các file đã phát hiện được</w:t>
      </w:r>
      <w:bookmarkEnd w:id="352"/>
      <w:bookmarkEnd w:id="353"/>
    </w:p>
    <w:p w14:paraId="167F3CDC" w14:textId="702D35FD" w:rsidR="005270F5" w:rsidRDefault="005270F5" w:rsidP="007225FC">
      <w:pPr>
        <w:pStyle w:val="ListParagraph"/>
        <w:numPr>
          <w:ilvl w:val="0"/>
          <w:numId w:val="49"/>
        </w:numPr>
      </w:pPr>
      <w:r>
        <w:lastRenderedPageBreak/>
        <w:t xml:space="preserve">Hàm tính phần trăm </w:t>
      </w:r>
      <w:r w:rsidR="003C5E74">
        <w:t>phát hiện được packer của các công cụ</w:t>
      </w:r>
      <w:r w:rsidR="000F331E">
        <w:t xml:space="preserve"> bằng cách lấy giá trinh của hàm count_number_detected_file(file_path) chia cho tổng số file đã thực nghiệm (</w:t>
      </w:r>
      <w:r w:rsidR="00611B95">
        <w:t>200 đối với clamav và 2000 đối với các công cụ khác):</w:t>
      </w:r>
    </w:p>
    <w:p w14:paraId="4738A5D1" w14:textId="77777777" w:rsidR="001A02AF" w:rsidRDefault="001A02AF" w:rsidP="00DB2DAB">
      <w:pPr>
        <w:keepNext/>
        <w:ind w:firstLine="0"/>
        <w:jc w:val="center"/>
      </w:pPr>
      <w:r w:rsidRPr="001A02AF">
        <w:rPr>
          <w:noProof/>
        </w:rPr>
        <w:drawing>
          <wp:inline distT="0" distB="0" distL="0" distR="0" wp14:anchorId="63CF6337" wp14:editId="2E8499B3">
            <wp:extent cx="4009982" cy="1271258"/>
            <wp:effectExtent l="0" t="0" r="0" b="5715"/>
            <wp:docPr id="728410892"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10892" name="Picture 1" descr="Ảnh có chứa văn bản, ảnh chụp màn hình, Phông chữ&#10;&#10;Description automatically generated"/>
                    <pic:cNvPicPr/>
                  </pic:nvPicPr>
                  <pic:blipFill>
                    <a:blip r:embed="rId125"/>
                    <a:stretch>
                      <a:fillRect/>
                    </a:stretch>
                  </pic:blipFill>
                  <pic:spPr>
                    <a:xfrm>
                      <a:off x="0" y="0"/>
                      <a:ext cx="4033506" cy="1278716"/>
                    </a:xfrm>
                    <a:prstGeom prst="rect">
                      <a:avLst/>
                    </a:prstGeom>
                  </pic:spPr>
                </pic:pic>
              </a:graphicData>
            </a:graphic>
          </wp:inline>
        </w:drawing>
      </w:r>
    </w:p>
    <w:p w14:paraId="0656D277" w14:textId="3BFB2FB0" w:rsidR="00611B95" w:rsidRDefault="001A02AF" w:rsidP="00E26F0A">
      <w:pPr>
        <w:pStyle w:val="Caption"/>
        <w:ind w:firstLine="0"/>
      </w:pPr>
      <w:bookmarkStart w:id="354" w:name="_Toc187814846"/>
      <w:bookmarkStart w:id="355" w:name="_Toc187856717"/>
      <w:r>
        <w:t xml:space="preserve">Hình </w:t>
      </w:r>
      <w:fldSimple w:instr=" SEQ Hình \* ARABIC ">
        <w:r w:rsidR="0052290A">
          <w:rPr>
            <w:noProof/>
          </w:rPr>
          <w:t>104</w:t>
        </w:r>
      </w:fldSimple>
      <w:r>
        <w:t>. Hàm tính tính phần trăm phát hiện packer của các công cụ</w:t>
      </w:r>
      <w:bookmarkEnd w:id="354"/>
      <w:bookmarkEnd w:id="355"/>
    </w:p>
    <w:p w14:paraId="6188179D" w14:textId="5BE35545" w:rsidR="00E26F0A" w:rsidRDefault="00E26F0A" w:rsidP="007225FC">
      <w:pPr>
        <w:pStyle w:val="ListParagraph"/>
        <w:numPr>
          <w:ilvl w:val="0"/>
          <w:numId w:val="49"/>
        </w:numPr>
      </w:pPr>
      <w:r>
        <w:t>Hàm tính phần trăm chính xác của công cụ</w:t>
      </w:r>
      <w:r w:rsidR="00B757C8">
        <w:t>. Hàm này được tính bằng cách lấy tổng của cột ‘Correct/Incorrect’</w:t>
      </w:r>
      <w:r w:rsidR="008B18BD">
        <w:t xml:space="preserve"> (cột này lưu giá trị ‘1’ nếu phát hiện đúng và ‘0’ nếu phát hiện sai hoặc không phát hiện)</w:t>
      </w:r>
      <w:r w:rsidR="00A90534">
        <w:t xml:space="preserve"> chia cho số lượng các file bị pack mà công cụ đã phát hiện được:</w:t>
      </w:r>
    </w:p>
    <w:p w14:paraId="4431E3E9" w14:textId="77777777" w:rsidR="001F08CB" w:rsidRDefault="001F08CB" w:rsidP="00DB2DAB">
      <w:pPr>
        <w:keepNext/>
        <w:ind w:firstLine="0"/>
        <w:jc w:val="center"/>
      </w:pPr>
      <w:r w:rsidRPr="001F08CB">
        <w:rPr>
          <w:noProof/>
        </w:rPr>
        <w:drawing>
          <wp:inline distT="0" distB="0" distL="0" distR="0" wp14:anchorId="20B6912A" wp14:editId="78FA5257">
            <wp:extent cx="4179570" cy="1627519"/>
            <wp:effectExtent l="0" t="0" r="0" b="0"/>
            <wp:docPr id="851958807"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8807" name="Picture 1" descr="Ảnh có chứa văn bản, ảnh chụp màn hình, Phông chữ&#10;&#10;Description automatically generated"/>
                    <pic:cNvPicPr/>
                  </pic:nvPicPr>
                  <pic:blipFill>
                    <a:blip r:embed="rId126"/>
                    <a:stretch>
                      <a:fillRect/>
                    </a:stretch>
                  </pic:blipFill>
                  <pic:spPr>
                    <a:xfrm>
                      <a:off x="0" y="0"/>
                      <a:ext cx="4191111" cy="1632013"/>
                    </a:xfrm>
                    <a:prstGeom prst="rect">
                      <a:avLst/>
                    </a:prstGeom>
                  </pic:spPr>
                </pic:pic>
              </a:graphicData>
            </a:graphic>
          </wp:inline>
        </w:drawing>
      </w:r>
    </w:p>
    <w:p w14:paraId="683A5279" w14:textId="571EF513" w:rsidR="001F08CB" w:rsidRDefault="001F08CB" w:rsidP="001F08CB">
      <w:pPr>
        <w:pStyle w:val="Caption"/>
        <w:ind w:firstLine="0"/>
      </w:pPr>
      <w:bookmarkStart w:id="356" w:name="_Toc187814847"/>
      <w:bookmarkStart w:id="357" w:name="_Toc187856718"/>
      <w:r>
        <w:t xml:space="preserve">Hình </w:t>
      </w:r>
      <w:fldSimple w:instr=" SEQ Hình \* ARABIC ">
        <w:r w:rsidR="0052290A">
          <w:rPr>
            <w:noProof/>
          </w:rPr>
          <w:t>105</w:t>
        </w:r>
      </w:fldSimple>
      <w:r>
        <w:t>. Hàm tính phần trăm chính xác của các công cụ</w:t>
      </w:r>
      <w:bookmarkEnd w:id="356"/>
      <w:bookmarkEnd w:id="357"/>
    </w:p>
    <w:p w14:paraId="46EED480" w14:textId="3033EE6A" w:rsidR="001F08CB" w:rsidRDefault="006774FD" w:rsidP="007225FC">
      <w:pPr>
        <w:pStyle w:val="ListParagraph"/>
        <w:numPr>
          <w:ilvl w:val="0"/>
          <w:numId w:val="49"/>
        </w:numPr>
      </w:pPr>
      <w:r>
        <w:t xml:space="preserve">Hàm tính thời gian trung bình khi </w:t>
      </w:r>
      <w:r w:rsidR="00CD41DC">
        <w:t>chạy công cụ:</w:t>
      </w:r>
    </w:p>
    <w:p w14:paraId="38BBC1DD" w14:textId="77777777" w:rsidR="006502D2" w:rsidRDefault="006502D2" w:rsidP="00DB2DAB">
      <w:pPr>
        <w:keepNext/>
        <w:ind w:firstLine="0"/>
        <w:jc w:val="center"/>
      </w:pPr>
      <w:r w:rsidRPr="00CD41DC">
        <w:rPr>
          <w:noProof/>
        </w:rPr>
        <w:drawing>
          <wp:inline distT="0" distB="0" distL="0" distR="0" wp14:anchorId="4E183DBA" wp14:editId="6D5F152F">
            <wp:extent cx="4941570" cy="743502"/>
            <wp:effectExtent l="0" t="0" r="0" b="0"/>
            <wp:docPr id="392774543" name="Picture 1" descr="Ảnh có chứa văn bản, ảnh chụp màn hình, Phông chữ&#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4543" name="Picture 1" descr="Ảnh có chứa văn bản, ảnh chụp màn hình, Phông chữ&#10;&#10;Description automatically generated"/>
                    <pic:cNvPicPr/>
                  </pic:nvPicPr>
                  <pic:blipFill>
                    <a:blip r:embed="rId127"/>
                    <a:stretch>
                      <a:fillRect/>
                    </a:stretch>
                  </pic:blipFill>
                  <pic:spPr>
                    <a:xfrm>
                      <a:off x="0" y="0"/>
                      <a:ext cx="4984371" cy="749942"/>
                    </a:xfrm>
                    <a:prstGeom prst="rect">
                      <a:avLst/>
                    </a:prstGeom>
                  </pic:spPr>
                </pic:pic>
              </a:graphicData>
            </a:graphic>
          </wp:inline>
        </w:drawing>
      </w:r>
    </w:p>
    <w:p w14:paraId="1081970F" w14:textId="2793DEAD" w:rsidR="006502D2" w:rsidRDefault="006502D2" w:rsidP="006502D2">
      <w:pPr>
        <w:pStyle w:val="Caption"/>
        <w:ind w:firstLine="0"/>
      </w:pPr>
      <w:bookmarkStart w:id="358" w:name="_Toc187814848"/>
      <w:bookmarkStart w:id="359" w:name="_Toc187856719"/>
      <w:r>
        <w:t xml:space="preserve">Hình </w:t>
      </w:r>
      <w:fldSimple w:instr=" SEQ Hình \* ARABIC ">
        <w:r w:rsidR="0052290A">
          <w:rPr>
            <w:noProof/>
          </w:rPr>
          <w:t>106</w:t>
        </w:r>
      </w:fldSimple>
      <w:r>
        <w:t>. Hàm tính thời gian chạy trung bình của các công cụ</w:t>
      </w:r>
      <w:bookmarkEnd w:id="358"/>
      <w:bookmarkEnd w:id="359"/>
    </w:p>
    <w:p w14:paraId="506696A4" w14:textId="3B5779C5" w:rsidR="006502D2" w:rsidRDefault="006502D2" w:rsidP="007225FC">
      <w:pPr>
        <w:pStyle w:val="ListParagraph"/>
        <w:numPr>
          <w:ilvl w:val="0"/>
          <w:numId w:val="49"/>
        </w:numPr>
      </w:pPr>
      <w:r>
        <w:t xml:space="preserve">Sau cùng là hàm </w:t>
      </w:r>
      <w:r w:rsidR="00FA10A9">
        <w:t>xử lý chính của chương trình. Hàm này thực hiện nhiệm vụ là scan các file trong</w:t>
      </w:r>
      <w:r w:rsidR="00876F17">
        <w:t xml:space="preserve"> thư mục con, gọi các hàm </w:t>
      </w:r>
      <w:r w:rsidR="00B44BC3">
        <w:t>đã viết ở phía trên</w:t>
      </w:r>
      <w:r w:rsidR="00170F68">
        <w:t xml:space="preserve"> rồi in kết quả ra </w:t>
      </w:r>
      <w:r w:rsidR="00170F68">
        <w:lastRenderedPageBreak/>
        <w:t>màn hình</w:t>
      </w:r>
      <w:r w:rsidR="00B44BC3">
        <w:t xml:space="preserve">, đồng thời dựa vào những số liệu đó tính toán các số liệu như: thời gian chạy trung bình, </w:t>
      </w:r>
      <w:r w:rsidR="00170F68">
        <w:t>phần trăm phát hiện và phần trăm chính xác của các loại công cụ trên, rồi in kết quả ra màn hình:</w:t>
      </w:r>
    </w:p>
    <w:p w14:paraId="0D9E7024" w14:textId="77777777" w:rsidR="00170F68" w:rsidRDefault="00D67958" w:rsidP="00DB2DAB">
      <w:pPr>
        <w:keepNext/>
        <w:ind w:firstLine="0"/>
        <w:jc w:val="center"/>
      </w:pPr>
      <w:r w:rsidRPr="00D67958">
        <w:rPr>
          <w:noProof/>
        </w:rPr>
        <w:drawing>
          <wp:inline distT="0" distB="0" distL="0" distR="0" wp14:anchorId="4D17149A" wp14:editId="66B7B441">
            <wp:extent cx="6229350" cy="3579495"/>
            <wp:effectExtent l="0" t="0" r="0" b="1905"/>
            <wp:docPr id="298410478" name="Picture 1" descr="Ảnh có chứa văn bản, ảnh chụp màn hình, phần mề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10478" name="Picture 1" descr="Ảnh có chứa văn bản, ảnh chụp màn hình, phần mềm&#10;&#10;Description automatically generated"/>
                    <pic:cNvPicPr/>
                  </pic:nvPicPr>
                  <pic:blipFill>
                    <a:blip r:embed="rId128"/>
                    <a:stretch>
                      <a:fillRect/>
                    </a:stretch>
                  </pic:blipFill>
                  <pic:spPr>
                    <a:xfrm>
                      <a:off x="0" y="0"/>
                      <a:ext cx="6229350" cy="3579495"/>
                    </a:xfrm>
                    <a:prstGeom prst="rect">
                      <a:avLst/>
                    </a:prstGeom>
                  </pic:spPr>
                </pic:pic>
              </a:graphicData>
            </a:graphic>
          </wp:inline>
        </w:drawing>
      </w:r>
    </w:p>
    <w:p w14:paraId="6E9E8EE4" w14:textId="3ABA48E6" w:rsidR="002807D5" w:rsidRDefault="00170F68" w:rsidP="00170F68">
      <w:pPr>
        <w:pStyle w:val="Caption"/>
        <w:ind w:firstLine="0"/>
      </w:pPr>
      <w:bookmarkStart w:id="360" w:name="_Toc187814849"/>
      <w:bookmarkStart w:id="361" w:name="_Toc187856720"/>
      <w:r>
        <w:t xml:space="preserve">Hình </w:t>
      </w:r>
      <w:fldSimple w:instr=" SEQ Hình \* ARABIC ">
        <w:r w:rsidR="0052290A">
          <w:rPr>
            <w:noProof/>
          </w:rPr>
          <w:t>107</w:t>
        </w:r>
      </w:fldSimple>
      <w:r>
        <w:t>. Hàm scan file, thực hiện gọi hàm, tính toán rồi in kết quả ra màn hình</w:t>
      </w:r>
      <w:bookmarkEnd w:id="360"/>
      <w:bookmarkEnd w:id="361"/>
    </w:p>
    <w:p w14:paraId="42495558" w14:textId="3C75C2A5" w:rsidR="00F506E5" w:rsidRDefault="00F506E5" w:rsidP="00675EB7">
      <w:r>
        <w:t>Kết quả khi chạy đoạn code trên</w:t>
      </w:r>
      <w:r w:rsidR="005A23BC">
        <w:t xml:space="preserve"> (kết quả chỉ xét trên những packer mà </w:t>
      </w:r>
      <w:r w:rsidR="00246434">
        <w:t>tài liệu công bố c</w:t>
      </w:r>
      <w:r w:rsidR="00187BCC">
        <w:t xml:space="preserve">ủa </w:t>
      </w:r>
      <w:r w:rsidR="005A23BC">
        <w:t xml:space="preserve">công cụ </w:t>
      </w:r>
      <w:r w:rsidR="00192907">
        <w:t xml:space="preserve">ghi </w:t>
      </w:r>
      <w:r w:rsidR="005A23BC">
        <w:t xml:space="preserve">có thể </w:t>
      </w:r>
      <w:r w:rsidR="00246434">
        <w:t>phát hiện được)</w:t>
      </w:r>
      <w:r>
        <w:t>:</w:t>
      </w:r>
    </w:p>
    <w:p w14:paraId="363437B8" w14:textId="46FE65C2" w:rsidR="00675EB7" w:rsidRDefault="00ED7565" w:rsidP="00675EB7">
      <w:pPr>
        <w:jc w:val="center"/>
      </w:pPr>
      <w:r>
        <w:rPr>
          <w:noProof/>
        </w:rPr>
        <w:lastRenderedPageBreak/>
        <w:drawing>
          <wp:inline distT="0" distB="0" distL="0" distR="0" wp14:anchorId="2892985F" wp14:editId="2AF50B96">
            <wp:extent cx="2861734" cy="7839133"/>
            <wp:effectExtent l="0" t="0" r="0" b="0"/>
            <wp:docPr id="1279648968" name="Picture 1" descr="Ảnh có chứa văn bản, ảnh chụp màn hình, thực đơn, tài liệ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8968" name="Picture 1" descr="Ảnh có chứa văn bản, ảnh chụp màn hình, thực đơn, tài liệu&#10;&#10;Description automatically generated"/>
                    <pic:cNvPicPr/>
                  </pic:nvPicPr>
                  <pic:blipFill>
                    <a:blip r:embed="rId129"/>
                    <a:stretch>
                      <a:fillRect/>
                    </a:stretch>
                  </pic:blipFill>
                  <pic:spPr>
                    <a:xfrm>
                      <a:off x="0" y="0"/>
                      <a:ext cx="2871554" cy="7866034"/>
                    </a:xfrm>
                    <a:prstGeom prst="rect">
                      <a:avLst/>
                    </a:prstGeom>
                  </pic:spPr>
                </pic:pic>
              </a:graphicData>
            </a:graphic>
          </wp:inline>
        </w:drawing>
      </w:r>
      <w:r w:rsidR="004B6A1F" w:rsidRPr="004B6A1F">
        <w:t xml:space="preserve"> </w:t>
      </w:r>
    </w:p>
    <w:p w14:paraId="39644B17" w14:textId="43AC6512" w:rsidR="00C94F7F" w:rsidRDefault="00675EB7" w:rsidP="00675EB7">
      <w:pPr>
        <w:pStyle w:val="Caption"/>
        <w:rPr>
          <w:color w:val="000000" w:themeColor="text1"/>
          <w:kern w:val="36"/>
          <w:szCs w:val="26"/>
        </w:rPr>
      </w:pPr>
      <w:bookmarkStart w:id="362" w:name="_Toc187796360"/>
      <w:bookmarkStart w:id="363" w:name="_Toc187814850"/>
      <w:bookmarkStart w:id="364" w:name="_Toc187856721"/>
      <w:r>
        <w:t xml:space="preserve">Hình </w:t>
      </w:r>
      <w:fldSimple w:instr=" SEQ Hình \* ARABIC ">
        <w:r w:rsidR="0052290A">
          <w:rPr>
            <w:noProof/>
          </w:rPr>
          <w:t>108</w:t>
        </w:r>
      </w:fldSimple>
      <w:r>
        <w:t>. Thời gian trung bình của các công cụ</w:t>
      </w:r>
      <w:bookmarkEnd w:id="362"/>
      <w:bookmarkEnd w:id="363"/>
      <w:bookmarkEnd w:id="364"/>
    </w:p>
    <w:p w14:paraId="5F518B25" w14:textId="27686711" w:rsidR="00D731A0" w:rsidRDefault="006965E6" w:rsidP="006B01C5">
      <w:r>
        <w:lastRenderedPageBreak/>
        <w:t>Ta có thể thấy, đối với mỗi loại packer, các công cụ lại có thời gian chạy và độ chính xác khác nhau</w:t>
      </w:r>
      <w:r w:rsidR="00206771">
        <w:t>. D</w:t>
      </w:r>
      <w:r w:rsidR="00AF5E04">
        <w:t xml:space="preserve">ưới đây là bảng </w:t>
      </w:r>
      <w:r w:rsidR="00206771">
        <w:t xml:space="preserve">minh họa cho sự khác biệt đó, qua </w:t>
      </w:r>
      <w:r w:rsidR="009A14E1">
        <w:t xml:space="preserve">đó giúp ta đánh giá </w:t>
      </w:r>
      <w:r w:rsidR="00E84899">
        <w:t>được hiệu suất và độ tin cậy của từng loại công cụ</w:t>
      </w:r>
      <w:r w:rsidR="00777FEC">
        <w:t xml:space="preserve"> trong thực nghiệm</w:t>
      </w:r>
      <w:r w:rsidR="006B01C5">
        <w:t>.</w:t>
      </w:r>
    </w:p>
    <w:tbl>
      <w:tblPr>
        <w:tblStyle w:val="TableGrid"/>
        <w:tblW w:w="0" w:type="auto"/>
        <w:tblLook w:val="04A0" w:firstRow="1" w:lastRow="0" w:firstColumn="1" w:lastColumn="0" w:noHBand="0" w:noVBand="1"/>
      </w:tblPr>
      <w:tblGrid>
        <w:gridCol w:w="1633"/>
        <w:gridCol w:w="1633"/>
        <w:gridCol w:w="1633"/>
        <w:gridCol w:w="1633"/>
        <w:gridCol w:w="1634"/>
        <w:gridCol w:w="1634"/>
      </w:tblGrid>
      <w:tr w:rsidR="008A5B8F" w14:paraId="33AB29D9" w14:textId="77777777" w:rsidTr="007238E3">
        <w:tc>
          <w:tcPr>
            <w:tcW w:w="3266" w:type="dxa"/>
            <w:gridSpan w:val="2"/>
            <w:vAlign w:val="center"/>
          </w:tcPr>
          <w:p w14:paraId="28E0D793" w14:textId="415D366F" w:rsidR="008A5B8F" w:rsidRDefault="008A5B8F" w:rsidP="007238E3">
            <w:pPr>
              <w:ind w:firstLine="0"/>
              <w:jc w:val="center"/>
              <w:rPr>
                <w:rFonts w:cs="Times New Roman"/>
                <w:bCs/>
                <w:color w:val="000000" w:themeColor="text1"/>
                <w:kern w:val="36"/>
                <w:szCs w:val="26"/>
              </w:rPr>
            </w:pPr>
          </w:p>
        </w:tc>
        <w:tc>
          <w:tcPr>
            <w:tcW w:w="1633" w:type="dxa"/>
            <w:vAlign w:val="center"/>
          </w:tcPr>
          <w:p w14:paraId="54BAE157" w14:textId="78BB6437" w:rsidR="008A5B8F" w:rsidRPr="007238E3" w:rsidRDefault="008A5B8F" w:rsidP="007238E3">
            <w:pPr>
              <w:ind w:firstLine="0"/>
              <w:jc w:val="center"/>
              <w:rPr>
                <w:rFonts w:cs="Times New Roman"/>
                <w:b/>
                <w:color w:val="000000" w:themeColor="text1"/>
                <w:kern w:val="36"/>
                <w:szCs w:val="26"/>
              </w:rPr>
            </w:pPr>
            <w:r w:rsidRPr="007238E3">
              <w:rPr>
                <w:rFonts w:cs="Times New Roman"/>
                <w:b/>
                <w:color w:val="000000" w:themeColor="text1"/>
                <w:kern w:val="36"/>
                <w:szCs w:val="26"/>
              </w:rPr>
              <w:t>DIE</w:t>
            </w:r>
          </w:p>
        </w:tc>
        <w:tc>
          <w:tcPr>
            <w:tcW w:w="1633" w:type="dxa"/>
            <w:vAlign w:val="center"/>
          </w:tcPr>
          <w:p w14:paraId="2063B6A0" w14:textId="46E0AE6E" w:rsidR="008A5B8F" w:rsidRPr="007238E3" w:rsidRDefault="008A5B8F" w:rsidP="007238E3">
            <w:pPr>
              <w:ind w:firstLine="0"/>
              <w:jc w:val="center"/>
              <w:rPr>
                <w:rFonts w:cs="Times New Roman"/>
                <w:b/>
                <w:color w:val="000000" w:themeColor="text1"/>
                <w:kern w:val="36"/>
                <w:szCs w:val="26"/>
              </w:rPr>
            </w:pPr>
            <w:r w:rsidRPr="007238E3">
              <w:rPr>
                <w:rFonts w:cs="Times New Roman"/>
                <w:b/>
                <w:color w:val="000000" w:themeColor="text1"/>
                <w:kern w:val="36"/>
                <w:szCs w:val="26"/>
              </w:rPr>
              <w:t>PEiD</w:t>
            </w:r>
          </w:p>
        </w:tc>
        <w:tc>
          <w:tcPr>
            <w:tcW w:w="1634" w:type="dxa"/>
            <w:vAlign w:val="center"/>
          </w:tcPr>
          <w:p w14:paraId="2C61E0CF" w14:textId="282F04F8" w:rsidR="008A5B8F" w:rsidRPr="007238E3" w:rsidRDefault="008A5B8F" w:rsidP="007238E3">
            <w:pPr>
              <w:ind w:firstLine="0"/>
              <w:jc w:val="center"/>
              <w:rPr>
                <w:rFonts w:cs="Times New Roman"/>
                <w:b/>
                <w:color w:val="000000" w:themeColor="text1"/>
                <w:kern w:val="36"/>
                <w:szCs w:val="26"/>
              </w:rPr>
            </w:pPr>
            <w:r w:rsidRPr="007238E3">
              <w:rPr>
                <w:rFonts w:cs="Times New Roman"/>
                <w:b/>
                <w:color w:val="000000" w:themeColor="text1"/>
                <w:kern w:val="36"/>
                <w:szCs w:val="26"/>
              </w:rPr>
              <w:t>Clamav</w:t>
            </w:r>
          </w:p>
        </w:tc>
        <w:tc>
          <w:tcPr>
            <w:tcW w:w="1634" w:type="dxa"/>
            <w:vAlign w:val="center"/>
          </w:tcPr>
          <w:p w14:paraId="41FA2005" w14:textId="766D0907" w:rsidR="008A5B8F" w:rsidRPr="007238E3" w:rsidRDefault="008A5B8F" w:rsidP="007238E3">
            <w:pPr>
              <w:ind w:firstLine="0"/>
              <w:jc w:val="center"/>
              <w:rPr>
                <w:rFonts w:cs="Times New Roman"/>
                <w:b/>
                <w:color w:val="000000" w:themeColor="text1"/>
                <w:kern w:val="36"/>
                <w:szCs w:val="26"/>
              </w:rPr>
            </w:pPr>
            <w:r w:rsidRPr="007238E3">
              <w:rPr>
                <w:rFonts w:cs="Times New Roman"/>
                <w:b/>
                <w:color w:val="000000" w:themeColor="text1"/>
                <w:kern w:val="36"/>
                <w:szCs w:val="26"/>
              </w:rPr>
              <w:t>Unipacker</w:t>
            </w:r>
          </w:p>
        </w:tc>
      </w:tr>
      <w:tr w:rsidR="008A5B8F" w14:paraId="4BDB3969" w14:textId="77777777" w:rsidTr="007238E3">
        <w:tc>
          <w:tcPr>
            <w:tcW w:w="1633" w:type="dxa"/>
            <w:vMerge w:val="restart"/>
            <w:vAlign w:val="center"/>
          </w:tcPr>
          <w:p w14:paraId="48712EFE" w14:textId="1AE0B7B1" w:rsidR="008A5B8F" w:rsidRPr="007238E3" w:rsidRDefault="005F3763" w:rsidP="007238E3">
            <w:pPr>
              <w:ind w:firstLine="0"/>
              <w:jc w:val="center"/>
              <w:rPr>
                <w:rFonts w:cs="Times New Roman"/>
                <w:b/>
                <w:color w:val="000000" w:themeColor="text1"/>
                <w:kern w:val="36"/>
                <w:szCs w:val="26"/>
              </w:rPr>
            </w:pPr>
            <w:r w:rsidRPr="007238E3">
              <w:rPr>
                <w:rFonts w:cs="Times New Roman"/>
                <w:b/>
                <w:color w:val="000000" w:themeColor="text1"/>
                <w:kern w:val="36"/>
                <w:szCs w:val="26"/>
              </w:rPr>
              <w:t>Thời gian chạy</w:t>
            </w:r>
          </w:p>
        </w:tc>
        <w:tc>
          <w:tcPr>
            <w:tcW w:w="1633" w:type="dxa"/>
            <w:vAlign w:val="center"/>
          </w:tcPr>
          <w:p w14:paraId="392492DA" w14:textId="0AC4F59D" w:rsidR="008A5B8F" w:rsidRDefault="00025E59" w:rsidP="007238E3">
            <w:pPr>
              <w:ind w:firstLine="0"/>
              <w:jc w:val="center"/>
              <w:rPr>
                <w:rFonts w:cs="Times New Roman"/>
                <w:bCs/>
                <w:color w:val="000000" w:themeColor="text1"/>
                <w:kern w:val="36"/>
                <w:szCs w:val="26"/>
              </w:rPr>
            </w:pPr>
            <w:r>
              <w:rPr>
                <w:rFonts w:cs="Times New Roman"/>
                <w:bCs/>
                <w:color w:val="000000" w:themeColor="text1"/>
                <w:kern w:val="36"/>
                <w:szCs w:val="26"/>
              </w:rPr>
              <w:t>xpack</w:t>
            </w:r>
          </w:p>
        </w:tc>
        <w:tc>
          <w:tcPr>
            <w:tcW w:w="1633" w:type="dxa"/>
            <w:vAlign w:val="center"/>
          </w:tcPr>
          <w:p w14:paraId="4B228119" w14:textId="6FB16BA2" w:rsidR="008A5B8F" w:rsidRDefault="005E1325" w:rsidP="007238E3">
            <w:pPr>
              <w:ind w:firstLine="0"/>
              <w:jc w:val="center"/>
              <w:rPr>
                <w:rFonts w:cs="Times New Roman"/>
                <w:bCs/>
                <w:color w:val="000000" w:themeColor="text1"/>
                <w:kern w:val="36"/>
                <w:szCs w:val="26"/>
              </w:rPr>
            </w:pPr>
            <w:r>
              <w:rPr>
                <w:rFonts w:cs="Times New Roman"/>
                <w:bCs/>
                <w:color w:val="000000" w:themeColor="text1"/>
                <w:kern w:val="36"/>
                <w:szCs w:val="26"/>
              </w:rPr>
              <w:t>0.20s</w:t>
            </w:r>
          </w:p>
        </w:tc>
        <w:tc>
          <w:tcPr>
            <w:tcW w:w="1633" w:type="dxa"/>
            <w:vAlign w:val="center"/>
          </w:tcPr>
          <w:p w14:paraId="05BF7600" w14:textId="7B117B95" w:rsidR="008A5B8F" w:rsidRDefault="005E1325" w:rsidP="007238E3">
            <w:pPr>
              <w:ind w:firstLine="0"/>
              <w:jc w:val="center"/>
              <w:rPr>
                <w:rFonts w:cs="Times New Roman"/>
                <w:bCs/>
                <w:color w:val="000000" w:themeColor="text1"/>
                <w:kern w:val="36"/>
                <w:szCs w:val="26"/>
              </w:rPr>
            </w:pPr>
            <w:r>
              <w:rPr>
                <w:rFonts w:cs="Times New Roman"/>
                <w:bCs/>
                <w:color w:val="000000" w:themeColor="text1"/>
                <w:kern w:val="36"/>
                <w:szCs w:val="26"/>
              </w:rPr>
              <w:t>0.34s</w:t>
            </w:r>
          </w:p>
        </w:tc>
        <w:tc>
          <w:tcPr>
            <w:tcW w:w="1634" w:type="dxa"/>
            <w:vAlign w:val="center"/>
          </w:tcPr>
          <w:p w14:paraId="1D1E9048" w14:textId="657245C6" w:rsidR="008A5B8F" w:rsidRDefault="006246F1" w:rsidP="007238E3">
            <w:pPr>
              <w:ind w:firstLine="0"/>
              <w:jc w:val="center"/>
              <w:rPr>
                <w:rFonts w:cs="Times New Roman"/>
                <w:bCs/>
                <w:color w:val="000000" w:themeColor="text1"/>
                <w:kern w:val="36"/>
                <w:szCs w:val="26"/>
              </w:rPr>
            </w:pPr>
            <w:r>
              <w:rPr>
                <w:rFonts w:cs="Times New Roman"/>
                <w:bCs/>
                <w:color w:val="000000" w:themeColor="text1"/>
                <w:kern w:val="36"/>
                <w:szCs w:val="26"/>
              </w:rPr>
              <w:t>x</w:t>
            </w:r>
          </w:p>
        </w:tc>
        <w:tc>
          <w:tcPr>
            <w:tcW w:w="1634" w:type="dxa"/>
            <w:vAlign w:val="center"/>
          </w:tcPr>
          <w:p w14:paraId="3891C910" w14:textId="6BEB9831" w:rsidR="008A5B8F" w:rsidRDefault="006246F1" w:rsidP="007238E3">
            <w:pPr>
              <w:ind w:firstLine="0"/>
              <w:jc w:val="center"/>
              <w:rPr>
                <w:rFonts w:cs="Times New Roman"/>
                <w:bCs/>
                <w:color w:val="000000" w:themeColor="text1"/>
                <w:kern w:val="36"/>
                <w:szCs w:val="26"/>
              </w:rPr>
            </w:pPr>
            <w:r>
              <w:rPr>
                <w:rFonts w:cs="Times New Roman"/>
                <w:bCs/>
                <w:color w:val="000000" w:themeColor="text1"/>
                <w:kern w:val="36"/>
                <w:szCs w:val="26"/>
              </w:rPr>
              <w:t>x</w:t>
            </w:r>
          </w:p>
        </w:tc>
      </w:tr>
      <w:tr w:rsidR="008A5B8F" w14:paraId="546D05A3" w14:textId="77777777" w:rsidTr="007238E3">
        <w:tc>
          <w:tcPr>
            <w:tcW w:w="1633" w:type="dxa"/>
            <w:vMerge/>
            <w:vAlign w:val="center"/>
          </w:tcPr>
          <w:p w14:paraId="34365FBD" w14:textId="77777777" w:rsidR="008A5B8F" w:rsidRPr="007238E3" w:rsidRDefault="008A5B8F" w:rsidP="007238E3">
            <w:pPr>
              <w:ind w:firstLine="0"/>
              <w:jc w:val="center"/>
              <w:rPr>
                <w:rFonts w:cs="Times New Roman"/>
                <w:b/>
                <w:color w:val="000000" w:themeColor="text1"/>
                <w:kern w:val="36"/>
                <w:szCs w:val="26"/>
              </w:rPr>
            </w:pPr>
          </w:p>
        </w:tc>
        <w:tc>
          <w:tcPr>
            <w:tcW w:w="1633" w:type="dxa"/>
            <w:vAlign w:val="center"/>
          </w:tcPr>
          <w:p w14:paraId="2503B366" w14:textId="7B6C4313" w:rsidR="008A5B8F" w:rsidRDefault="00025E59" w:rsidP="007238E3">
            <w:pPr>
              <w:ind w:firstLine="0"/>
              <w:jc w:val="center"/>
              <w:rPr>
                <w:rFonts w:cs="Times New Roman"/>
                <w:bCs/>
                <w:color w:val="000000" w:themeColor="text1"/>
                <w:kern w:val="36"/>
                <w:szCs w:val="26"/>
              </w:rPr>
            </w:pPr>
            <w:r>
              <w:rPr>
                <w:rFonts w:cs="Times New Roman"/>
                <w:bCs/>
                <w:color w:val="000000" w:themeColor="text1"/>
                <w:kern w:val="36"/>
                <w:szCs w:val="26"/>
              </w:rPr>
              <w:t>UPX</w:t>
            </w:r>
          </w:p>
        </w:tc>
        <w:tc>
          <w:tcPr>
            <w:tcW w:w="1633" w:type="dxa"/>
            <w:vAlign w:val="center"/>
          </w:tcPr>
          <w:p w14:paraId="1A060C73" w14:textId="23C78EC3" w:rsidR="008A5B8F" w:rsidRDefault="0047613E" w:rsidP="001B472B">
            <w:pPr>
              <w:ind w:firstLine="0"/>
              <w:jc w:val="center"/>
              <w:rPr>
                <w:rFonts w:cs="Times New Roman"/>
                <w:bCs/>
                <w:color w:val="000000" w:themeColor="text1"/>
                <w:kern w:val="36"/>
                <w:szCs w:val="26"/>
              </w:rPr>
            </w:pPr>
            <w:r>
              <w:rPr>
                <w:rFonts w:cs="Times New Roman"/>
                <w:bCs/>
                <w:color w:val="000000" w:themeColor="text1"/>
                <w:kern w:val="36"/>
                <w:szCs w:val="26"/>
              </w:rPr>
              <w:t>0.30s</w:t>
            </w:r>
          </w:p>
        </w:tc>
        <w:tc>
          <w:tcPr>
            <w:tcW w:w="1633" w:type="dxa"/>
            <w:vAlign w:val="center"/>
          </w:tcPr>
          <w:p w14:paraId="75185AAF" w14:textId="1CEF5A5C" w:rsidR="008A5B8F" w:rsidRDefault="0055660D" w:rsidP="007238E3">
            <w:pPr>
              <w:ind w:firstLine="0"/>
              <w:jc w:val="center"/>
              <w:rPr>
                <w:rFonts w:cs="Times New Roman"/>
                <w:bCs/>
                <w:color w:val="000000" w:themeColor="text1"/>
                <w:kern w:val="36"/>
                <w:szCs w:val="26"/>
              </w:rPr>
            </w:pPr>
            <w:r>
              <w:rPr>
                <w:rFonts w:cs="Times New Roman"/>
                <w:bCs/>
                <w:color w:val="000000" w:themeColor="text1"/>
                <w:kern w:val="36"/>
                <w:szCs w:val="26"/>
              </w:rPr>
              <w:t>0.36s</w:t>
            </w:r>
          </w:p>
        </w:tc>
        <w:tc>
          <w:tcPr>
            <w:tcW w:w="1634" w:type="dxa"/>
            <w:vAlign w:val="center"/>
          </w:tcPr>
          <w:p w14:paraId="425BF3A5" w14:textId="52050F21" w:rsidR="008A5B8F" w:rsidRDefault="0047613E" w:rsidP="007238E3">
            <w:pPr>
              <w:ind w:firstLine="0"/>
              <w:jc w:val="center"/>
              <w:rPr>
                <w:rFonts w:cs="Times New Roman"/>
                <w:bCs/>
                <w:color w:val="000000" w:themeColor="text1"/>
                <w:kern w:val="36"/>
                <w:szCs w:val="26"/>
              </w:rPr>
            </w:pPr>
            <w:r>
              <w:rPr>
                <w:rFonts w:cs="Times New Roman"/>
                <w:bCs/>
                <w:color w:val="000000" w:themeColor="text1"/>
                <w:kern w:val="36"/>
                <w:szCs w:val="26"/>
              </w:rPr>
              <w:t>43.74s</w:t>
            </w:r>
          </w:p>
        </w:tc>
        <w:tc>
          <w:tcPr>
            <w:tcW w:w="1634" w:type="dxa"/>
            <w:vAlign w:val="center"/>
          </w:tcPr>
          <w:p w14:paraId="5C9ED562" w14:textId="2BE5D279" w:rsidR="008A5B8F" w:rsidRDefault="0055660D" w:rsidP="007238E3">
            <w:pPr>
              <w:ind w:firstLine="0"/>
              <w:jc w:val="center"/>
              <w:rPr>
                <w:rFonts w:cs="Times New Roman"/>
                <w:bCs/>
                <w:color w:val="000000" w:themeColor="text1"/>
                <w:kern w:val="36"/>
                <w:szCs w:val="26"/>
              </w:rPr>
            </w:pPr>
            <w:r>
              <w:rPr>
                <w:rFonts w:cs="Times New Roman"/>
                <w:bCs/>
                <w:color w:val="000000" w:themeColor="text1"/>
                <w:kern w:val="36"/>
                <w:szCs w:val="26"/>
              </w:rPr>
              <w:t>0.27s</w:t>
            </w:r>
          </w:p>
        </w:tc>
      </w:tr>
      <w:tr w:rsidR="008A5B8F" w14:paraId="23F27AC4" w14:textId="77777777" w:rsidTr="007238E3">
        <w:tc>
          <w:tcPr>
            <w:tcW w:w="1633" w:type="dxa"/>
            <w:vMerge/>
            <w:vAlign w:val="center"/>
          </w:tcPr>
          <w:p w14:paraId="757E33C6" w14:textId="77777777" w:rsidR="008A5B8F" w:rsidRPr="007238E3" w:rsidRDefault="008A5B8F" w:rsidP="007238E3">
            <w:pPr>
              <w:ind w:firstLine="0"/>
              <w:jc w:val="center"/>
              <w:rPr>
                <w:rFonts w:cs="Times New Roman"/>
                <w:b/>
                <w:color w:val="000000" w:themeColor="text1"/>
                <w:kern w:val="36"/>
                <w:szCs w:val="26"/>
              </w:rPr>
            </w:pPr>
          </w:p>
        </w:tc>
        <w:tc>
          <w:tcPr>
            <w:tcW w:w="1633" w:type="dxa"/>
            <w:vAlign w:val="center"/>
          </w:tcPr>
          <w:p w14:paraId="059532E9" w14:textId="106F51C1" w:rsidR="008A5B8F" w:rsidRDefault="00025E59" w:rsidP="007238E3">
            <w:pPr>
              <w:ind w:firstLine="0"/>
              <w:jc w:val="center"/>
              <w:rPr>
                <w:rFonts w:cs="Times New Roman"/>
                <w:bCs/>
                <w:color w:val="000000" w:themeColor="text1"/>
                <w:kern w:val="36"/>
                <w:szCs w:val="26"/>
              </w:rPr>
            </w:pPr>
            <w:r>
              <w:rPr>
                <w:rFonts w:cs="Times New Roman"/>
                <w:bCs/>
                <w:color w:val="000000" w:themeColor="text1"/>
                <w:kern w:val="36"/>
                <w:szCs w:val="26"/>
              </w:rPr>
              <w:t>MEW</w:t>
            </w:r>
          </w:p>
        </w:tc>
        <w:tc>
          <w:tcPr>
            <w:tcW w:w="1633" w:type="dxa"/>
            <w:vAlign w:val="center"/>
          </w:tcPr>
          <w:p w14:paraId="47CED169" w14:textId="73953E13" w:rsidR="008A5B8F" w:rsidRDefault="00E45F0F" w:rsidP="007238E3">
            <w:pPr>
              <w:ind w:firstLine="0"/>
              <w:jc w:val="center"/>
              <w:rPr>
                <w:rFonts w:cs="Times New Roman"/>
                <w:bCs/>
                <w:color w:val="000000" w:themeColor="text1"/>
                <w:kern w:val="36"/>
                <w:szCs w:val="26"/>
              </w:rPr>
            </w:pPr>
            <w:r>
              <w:rPr>
                <w:rFonts w:cs="Times New Roman"/>
                <w:bCs/>
                <w:color w:val="000000" w:themeColor="text1"/>
                <w:kern w:val="36"/>
                <w:szCs w:val="26"/>
              </w:rPr>
              <w:t>0.26s</w:t>
            </w:r>
          </w:p>
        </w:tc>
        <w:tc>
          <w:tcPr>
            <w:tcW w:w="1633" w:type="dxa"/>
            <w:vAlign w:val="center"/>
          </w:tcPr>
          <w:p w14:paraId="64448EE5" w14:textId="1E4B06CB" w:rsidR="008A5B8F" w:rsidRDefault="00E45F0F" w:rsidP="007238E3">
            <w:pPr>
              <w:ind w:firstLine="0"/>
              <w:jc w:val="center"/>
              <w:rPr>
                <w:rFonts w:cs="Times New Roman"/>
                <w:bCs/>
                <w:color w:val="000000" w:themeColor="text1"/>
                <w:kern w:val="36"/>
                <w:szCs w:val="26"/>
              </w:rPr>
            </w:pPr>
            <w:r>
              <w:rPr>
                <w:rFonts w:cs="Times New Roman"/>
                <w:bCs/>
                <w:color w:val="000000" w:themeColor="text1"/>
                <w:kern w:val="36"/>
                <w:szCs w:val="26"/>
              </w:rPr>
              <w:t>0.</w:t>
            </w:r>
            <w:r w:rsidR="00A53F9C">
              <w:rPr>
                <w:rFonts w:cs="Times New Roman"/>
                <w:bCs/>
                <w:color w:val="000000" w:themeColor="text1"/>
                <w:kern w:val="36"/>
                <w:szCs w:val="26"/>
              </w:rPr>
              <w:t>36s</w:t>
            </w:r>
          </w:p>
        </w:tc>
        <w:tc>
          <w:tcPr>
            <w:tcW w:w="1634" w:type="dxa"/>
            <w:vAlign w:val="center"/>
          </w:tcPr>
          <w:p w14:paraId="352ADAA8" w14:textId="67832BA9" w:rsidR="008A5B8F" w:rsidRDefault="00A53F9C" w:rsidP="007238E3">
            <w:pPr>
              <w:ind w:firstLine="0"/>
              <w:jc w:val="center"/>
              <w:rPr>
                <w:rFonts w:cs="Times New Roman"/>
                <w:bCs/>
                <w:color w:val="000000" w:themeColor="text1"/>
                <w:kern w:val="36"/>
                <w:szCs w:val="26"/>
              </w:rPr>
            </w:pPr>
            <w:r>
              <w:rPr>
                <w:rFonts w:cs="Times New Roman"/>
                <w:bCs/>
                <w:color w:val="000000" w:themeColor="text1"/>
                <w:kern w:val="36"/>
                <w:szCs w:val="26"/>
              </w:rPr>
              <w:t>42.15s</w:t>
            </w:r>
          </w:p>
        </w:tc>
        <w:tc>
          <w:tcPr>
            <w:tcW w:w="1634" w:type="dxa"/>
            <w:vAlign w:val="center"/>
          </w:tcPr>
          <w:p w14:paraId="48133559" w14:textId="49F67ED5" w:rsidR="008A5B8F" w:rsidRDefault="00A53F9C" w:rsidP="007238E3">
            <w:pPr>
              <w:ind w:firstLine="0"/>
              <w:jc w:val="center"/>
              <w:rPr>
                <w:rFonts w:cs="Times New Roman"/>
                <w:bCs/>
                <w:color w:val="000000" w:themeColor="text1"/>
                <w:kern w:val="36"/>
                <w:szCs w:val="26"/>
              </w:rPr>
            </w:pPr>
            <w:r>
              <w:rPr>
                <w:rFonts w:cs="Times New Roman"/>
                <w:bCs/>
                <w:color w:val="000000" w:themeColor="text1"/>
                <w:kern w:val="36"/>
                <w:szCs w:val="26"/>
              </w:rPr>
              <w:t>0.23s</w:t>
            </w:r>
          </w:p>
        </w:tc>
      </w:tr>
      <w:tr w:rsidR="008A5B8F" w14:paraId="35DCEA37" w14:textId="77777777" w:rsidTr="007238E3">
        <w:tc>
          <w:tcPr>
            <w:tcW w:w="1633" w:type="dxa"/>
            <w:vMerge/>
            <w:vAlign w:val="center"/>
          </w:tcPr>
          <w:p w14:paraId="285C661B" w14:textId="77777777" w:rsidR="008A5B8F" w:rsidRPr="007238E3" w:rsidRDefault="008A5B8F" w:rsidP="007238E3">
            <w:pPr>
              <w:ind w:firstLine="0"/>
              <w:jc w:val="center"/>
              <w:rPr>
                <w:rFonts w:cs="Times New Roman"/>
                <w:b/>
                <w:color w:val="000000" w:themeColor="text1"/>
                <w:kern w:val="36"/>
                <w:szCs w:val="26"/>
              </w:rPr>
            </w:pPr>
          </w:p>
        </w:tc>
        <w:tc>
          <w:tcPr>
            <w:tcW w:w="1633" w:type="dxa"/>
            <w:vAlign w:val="center"/>
          </w:tcPr>
          <w:p w14:paraId="7BC5D66C" w14:textId="5029074E" w:rsidR="008A5B8F" w:rsidRDefault="00025E59" w:rsidP="007238E3">
            <w:pPr>
              <w:ind w:firstLine="0"/>
              <w:jc w:val="center"/>
              <w:rPr>
                <w:rFonts w:cs="Times New Roman"/>
                <w:bCs/>
                <w:color w:val="000000" w:themeColor="text1"/>
                <w:kern w:val="36"/>
                <w:szCs w:val="26"/>
              </w:rPr>
            </w:pPr>
            <w:r>
              <w:rPr>
                <w:rFonts w:cs="Times New Roman"/>
                <w:bCs/>
                <w:color w:val="000000" w:themeColor="text1"/>
                <w:kern w:val="36"/>
                <w:szCs w:val="26"/>
              </w:rPr>
              <w:t>PEtite</w:t>
            </w:r>
          </w:p>
        </w:tc>
        <w:tc>
          <w:tcPr>
            <w:tcW w:w="1633" w:type="dxa"/>
            <w:vAlign w:val="center"/>
          </w:tcPr>
          <w:p w14:paraId="6FBFEB69" w14:textId="2902F1A0" w:rsidR="008A5B8F" w:rsidRDefault="00CB455A" w:rsidP="007238E3">
            <w:pPr>
              <w:ind w:firstLine="0"/>
              <w:jc w:val="center"/>
              <w:rPr>
                <w:rFonts w:cs="Times New Roman"/>
                <w:bCs/>
                <w:color w:val="000000" w:themeColor="text1"/>
                <w:kern w:val="36"/>
                <w:szCs w:val="26"/>
              </w:rPr>
            </w:pPr>
            <w:r>
              <w:rPr>
                <w:rFonts w:cs="Times New Roman"/>
                <w:bCs/>
                <w:color w:val="000000" w:themeColor="text1"/>
                <w:kern w:val="36"/>
                <w:szCs w:val="26"/>
              </w:rPr>
              <w:t>0.28s</w:t>
            </w:r>
          </w:p>
        </w:tc>
        <w:tc>
          <w:tcPr>
            <w:tcW w:w="1633" w:type="dxa"/>
            <w:vAlign w:val="center"/>
          </w:tcPr>
          <w:p w14:paraId="30B716DA" w14:textId="1E812A9D" w:rsidR="008A5B8F" w:rsidRDefault="00CB455A" w:rsidP="007238E3">
            <w:pPr>
              <w:ind w:firstLine="0"/>
              <w:jc w:val="center"/>
              <w:rPr>
                <w:rFonts w:cs="Times New Roman"/>
                <w:bCs/>
                <w:color w:val="000000" w:themeColor="text1"/>
                <w:kern w:val="36"/>
                <w:szCs w:val="26"/>
              </w:rPr>
            </w:pPr>
            <w:r>
              <w:rPr>
                <w:rFonts w:cs="Times New Roman"/>
                <w:bCs/>
                <w:color w:val="000000" w:themeColor="text1"/>
                <w:kern w:val="36"/>
                <w:szCs w:val="26"/>
              </w:rPr>
              <w:t>0.36s</w:t>
            </w:r>
          </w:p>
        </w:tc>
        <w:tc>
          <w:tcPr>
            <w:tcW w:w="1634" w:type="dxa"/>
            <w:vAlign w:val="center"/>
          </w:tcPr>
          <w:p w14:paraId="7AF47ED6" w14:textId="18244D9D" w:rsidR="008A5B8F" w:rsidRDefault="00403CB2" w:rsidP="007238E3">
            <w:pPr>
              <w:ind w:firstLine="0"/>
              <w:jc w:val="center"/>
              <w:rPr>
                <w:rFonts w:cs="Times New Roman"/>
                <w:bCs/>
                <w:color w:val="000000" w:themeColor="text1"/>
                <w:kern w:val="36"/>
                <w:szCs w:val="26"/>
              </w:rPr>
            </w:pPr>
            <w:r>
              <w:rPr>
                <w:rFonts w:cs="Times New Roman"/>
                <w:bCs/>
                <w:color w:val="000000" w:themeColor="text1"/>
                <w:kern w:val="36"/>
                <w:szCs w:val="26"/>
              </w:rPr>
              <w:t>44.39s</w:t>
            </w:r>
          </w:p>
        </w:tc>
        <w:tc>
          <w:tcPr>
            <w:tcW w:w="1634" w:type="dxa"/>
            <w:vAlign w:val="center"/>
          </w:tcPr>
          <w:p w14:paraId="10B2C930" w14:textId="5D46884A" w:rsidR="008A5B8F" w:rsidRDefault="00403CB2" w:rsidP="007238E3">
            <w:pPr>
              <w:ind w:firstLine="0"/>
              <w:jc w:val="center"/>
              <w:rPr>
                <w:rFonts w:cs="Times New Roman"/>
                <w:bCs/>
                <w:color w:val="000000" w:themeColor="text1"/>
                <w:kern w:val="36"/>
                <w:szCs w:val="26"/>
              </w:rPr>
            </w:pPr>
            <w:r>
              <w:rPr>
                <w:rFonts w:cs="Times New Roman"/>
                <w:bCs/>
                <w:color w:val="000000" w:themeColor="text1"/>
                <w:kern w:val="36"/>
                <w:szCs w:val="26"/>
              </w:rPr>
              <w:t>0.24s</w:t>
            </w:r>
          </w:p>
        </w:tc>
      </w:tr>
      <w:tr w:rsidR="00025E59" w14:paraId="1C9E2246" w14:textId="77777777" w:rsidTr="007238E3">
        <w:tc>
          <w:tcPr>
            <w:tcW w:w="1633" w:type="dxa"/>
            <w:vMerge/>
            <w:vAlign w:val="center"/>
          </w:tcPr>
          <w:p w14:paraId="76B15AF7" w14:textId="77777777" w:rsidR="00025E59" w:rsidRPr="007238E3" w:rsidRDefault="00025E59" w:rsidP="007238E3">
            <w:pPr>
              <w:ind w:firstLine="0"/>
              <w:jc w:val="center"/>
              <w:rPr>
                <w:rFonts w:cs="Times New Roman"/>
                <w:b/>
                <w:color w:val="000000" w:themeColor="text1"/>
                <w:kern w:val="36"/>
                <w:szCs w:val="26"/>
              </w:rPr>
            </w:pPr>
          </w:p>
        </w:tc>
        <w:tc>
          <w:tcPr>
            <w:tcW w:w="1633" w:type="dxa"/>
            <w:vAlign w:val="center"/>
          </w:tcPr>
          <w:p w14:paraId="0CFBA168" w14:textId="6A5BC804" w:rsidR="00025E59" w:rsidRDefault="00025E59" w:rsidP="007238E3">
            <w:pPr>
              <w:ind w:firstLine="0"/>
              <w:jc w:val="center"/>
              <w:rPr>
                <w:rFonts w:cs="Times New Roman"/>
                <w:bCs/>
                <w:color w:val="000000" w:themeColor="text1"/>
                <w:kern w:val="36"/>
                <w:szCs w:val="26"/>
              </w:rPr>
            </w:pPr>
            <w:r>
              <w:rPr>
                <w:rFonts w:cs="Times New Roman"/>
                <w:bCs/>
                <w:color w:val="000000" w:themeColor="text1"/>
                <w:kern w:val="36"/>
                <w:szCs w:val="26"/>
              </w:rPr>
              <w:t>MPRESS</w:t>
            </w:r>
          </w:p>
        </w:tc>
        <w:tc>
          <w:tcPr>
            <w:tcW w:w="1633" w:type="dxa"/>
            <w:vAlign w:val="center"/>
          </w:tcPr>
          <w:p w14:paraId="2C6BC702" w14:textId="76CF6E81" w:rsidR="00025E59" w:rsidRDefault="00D65058" w:rsidP="007238E3">
            <w:pPr>
              <w:ind w:firstLine="0"/>
              <w:jc w:val="center"/>
              <w:rPr>
                <w:rFonts w:cs="Times New Roman"/>
                <w:bCs/>
                <w:color w:val="000000" w:themeColor="text1"/>
                <w:kern w:val="36"/>
                <w:szCs w:val="26"/>
              </w:rPr>
            </w:pPr>
            <w:r>
              <w:rPr>
                <w:rFonts w:cs="Times New Roman"/>
                <w:bCs/>
                <w:color w:val="000000" w:themeColor="text1"/>
                <w:kern w:val="36"/>
                <w:szCs w:val="26"/>
              </w:rPr>
              <w:t>0.27s</w:t>
            </w:r>
          </w:p>
        </w:tc>
        <w:tc>
          <w:tcPr>
            <w:tcW w:w="1633" w:type="dxa"/>
            <w:vAlign w:val="center"/>
          </w:tcPr>
          <w:p w14:paraId="3DBE625B" w14:textId="5AF3C605" w:rsidR="00025E59" w:rsidRDefault="00D65058" w:rsidP="007238E3">
            <w:pPr>
              <w:ind w:firstLine="0"/>
              <w:jc w:val="center"/>
              <w:rPr>
                <w:rFonts w:cs="Times New Roman"/>
                <w:bCs/>
                <w:color w:val="000000" w:themeColor="text1"/>
                <w:kern w:val="36"/>
                <w:szCs w:val="26"/>
              </w:rPr>
            </w:pPr>
            <w:r>
              <w:rPr>
                <w:rFonts w:cs="Times New Roman"/>
                <w:bCs/>
                <w:color w:val="000000" w:themeColor="text1"/>
                <w:kern w:val="36"/>
                <w:szCs w:val="26"/>
              </w:rPr>
              <w:t>0.34s</w:t>
            </w:r>
          </w:p>
        </w:tc>
        <w:tc>
          <w:tcPr>
            <w:tcW w:w="1634" w:type="dxa"/>
            <w:vAlign w:val="center"/>
          </w:tcPr>
          <w:p w14:paraId="4BD0139A" w14:textId="447BE339" w:rsidR="00025E59" w:rsidRDefault="00DC7172" w:rsidP="007238E3">
            <w:pPr>
              <w:ind w:firstLine="0"/>
              <w:jc w:val="center"/>
              <w:rPr>
                <w:rFonts w:cs="Times New Roman"/>
                <w:bCs/>
                <w:color w:val="000000" w:themeColor="text1"/>
                <w:kern w:val="36"/>
                <w:szCs w:val="26"/>
              </w:rPr>
            </w:pPr>
            <w:r>
              <w:rPr>
                <w:rFonts w:cs="Times New Roman"/>
                <w:bCs/>
                <w:color w:val="000000" w:themeColor="text1"/>
                <w:kern w:val="36"/>
                <w:szCs w:val="26"/>
              </w:rPr>
              <w:t>x</w:t>
            </w:r>
          </w:p>
        </w:tc>
        <w:tc>
          <w:tcPr>
            <w:tcW w:w="1634" w:type="dxa"/>
            <w:vAlign w:val="center"/>
          </w:tcPr>
          <w:p w14:paraId="088CCCEC" w14:textId="15528AB0" w:rsidR="00025E59" w:rsidRDefault="00D65058" w:rsidP="007238E3">
            <w:pPr>
              <w:ind w:firstLine="0"/>
              <w:jc w:val="center"/>
              <w:rPr>
                <w:rFonts w:cs="Times New Roman"/>
                <w:bCs/>
                <w:color w:val="000000" w:themeColor="text1"/>
                <w:kern w:val="36"/>
                <w:szCs w:val="26"/>
              </w:rPr>
            </w:pPr>
            <w:r>
              <w:rPr>
                <w:rFonts w:cs="Times New Roman"/>
                <w:bCs/>
                <w:color w:val="000000" w:themeColor="text1"/>
                <w:kern w:val="36"/>
                <w:szCs w:val="26"/>
              </w:rPr>
              <w:t>0.22s</w:t>
            </w:r>
          </w:p>
        </w:tc>
      </w:tr>
      <w:tr w:rsidR="00CA3635" w14:paraId="41D3B605" w14:textId="77777777" w:rsidTr="007238E3">
        <w:tc>
          <w:tcPr>
            <w:tcW w:w="1633" w:type="dxa"/>
            <w:vMerge w:val="restart"/>
            <w:vAlign w:val="center"/>
          </w:tcPr>
          <w:p w14:paraId="593BD740" w14:textId="534E2EBE" w:rsidR="00CA3635" w:rsidRPr="007238E3" w:rsidRDefault="00CA3635" w:rsidP="007238E3">
            <w:pPr>
              <w:ind w:firstLine="0"/>
              <w:jc w:val="center"/>
              <w:rPr>
                <w:rFonts w:cs="Times New Roman"/>
                <w:b/>
                <w:color w:val="000000" w:themeColor="text1"/>
                <w:kern w:val="36"/>
                <w:szCs w:val="26"/>
              </w:rPr>
            </w:pPr>
            <w:r>
              <w:rPr>
                <w:rFonts w:cs="Times New Roman"/>
                <w:b/>
                <w:color w:val="000000" w:themeColor="text1"/>
                <w:kern w:val="36"/>
                <w:szCs w:val="26"/>
              </w:rPr>
              <w:t>Phần trăm phát hiện</w:t>
            </w:r>
          </w:p>
        </w:tc>
        <w:tc>
          <w:tcPr>
            <w:tcW w:w="1633" w:type="dxa"/>
            <w:vAlign w:val="center"/>
          </w:tcPr>
          <w:p w14:paraId="67BDA902" w14:textId="1552184E" w:rsidR="00CA3635" w:rsidRDefault="00CA3635" w:rsidP="007238E3">
            <w:pPr>
              <w:ind w:firstLine="0"/>
              <w:jc w:val="center"/>
              <w:rPr>
                <w:rFonts w:cs="Times New Roman"/>
                <w:bCs/>
                <w:color w:val="000000" w:themeColor="text1"/>
                <w:kern w:val="36"/>
                <w:szCs w:val="26"/>
              </w:rPr>
            </w:pPr>
            <w:r>
              <w:rPr>
                <w:rFonts w:cs="Times New Roman"/>
                <w:bCs/>
                <w:color w:val="000000" w:themeColor="text1"/>
                <w:kern w:val="36"/>
                <w:szCs w:val="26"/>
              </w:rPr>
              <w:t>xpack</w:t>
            </w:r>
          </w:p>
        </w:tc>
        <w:tc>
          <w:tcPr>
            <w:tcW w:w="1633" w:type="dxa"/>
            <w:vAlign w:val="center"/>
          </w:tcPr>
          <w:p w14:paraId="7209AE1B" w14:textId="3DC2EBFA" w:rsidR="00CA3635" w:rsidRDefault="00132420" w:rsidP="007238E3">
            <w:pPr>
              <w:ind w:firstLine="0"/>
              <w:jc w:val="center"/>
              <w:rPr>
                <w:rFonts w:cs="Times New Roman"/>
                <w:bCs/>
                <w:color w:val="000000" w:themeColor="text1"/>
                <w:kern w:val="36"/>
                <w:szCs w:val="26"/>
              </w:rPr>
            </w:pPr>
            <w:r>
              <w:rPr>
                <w:rFonts w:cs="Times New Roman"/>
                <w:bCs/>
                <w:color w:val="000000" w:themeColor="text1"/>
                <w:kern w:val="36"/>
                <w:szCs w:val="26"/>
              </w:rPr>
              <w:t>74.7%</w:t>
            </w:r>
          </w:p>
        </w:tc>
        <w:tc>
          <w:tcPr>
            <w:tcW w:w="1633" w:type="dxa"/>
            <w:vAlign w:val="center"/>
          </w:tcPr>
          <w:p w14:paraId="78692FBA" w14:textId="3F9BEBCC" w:rsidR="00CA3635" w:rsidRDefault="00132420" w:rsidP="007238E3">
            <w:pPr>
              <w:ind w:firstLine="0"/>
              <w:jc w:val="center"/>
              <w:rPr>
                <w:rFonts w:cs="Times New Roman"/>
                <w:bCs/>
                <w:color w:val="000000" w:themeColor="text1"/>
                <w:kern w:val="36"/>
                <w:szCs w:val="26"/>
              </w:rPr>
            </w:pPr>
            <w:r>
              <w:rPr>
                <w:rFonts w:cs="Times New Roman"/>
                <w:bCs/>
                <w:color w:val="000000" w:themeColor="text1"/>
                <w:kern w:val="36"/>
                <w:szCs w:val="26"/>
              </w:rPr>
              <w:t>94.20%</w:t>
            </w:r>
          </w:p>
        </w:tc>
        <w:tc>
          <w:tcPr>
            <w:tcW w:w="1634" w:type="dxa"/>
            <w:vAlign w:val="center"/>
          </w:tcPr>
          <w:p w14:paraId="7658DE64" w14:textId="3AF76852" w:rsidR="00CA3635" w:rsidRDefault="00205457" w:rsidP="007238E3">
            <w:pPr>
              <w:ind w:firstLine="0"/>
              <w:jc w:val="center"/>
              <w:rPr>
                <w:rFonts w:cs="Times New Roman"/>
                <w:bCs/>
                <w:color w:val="000000" w:themeColor="text1"/>
                <w:kern w:val="36"/>
                <w:szCs w:val="26"/>
              </w:rPr>
            </w:pPr>
            <w:r>
              <w:rPr>
                <w:rFonts w:cs="Times New Roman"/>
                <w:bCs/>
                <w:color w:val="000000" w:themeColor="text1"/>
                <w:kern w:val="36"/>
                <w:szCs w:val="26"/>
              </w:rPr>
              <w:t>x</w:t>
            </w:r>
          </w:p>
        </w:tc>
        <w:tc>
          <w:tcPr>
            <w:tcW w:w="1634" w:type="dxa"/>
            <w:vAlign w:val="center"/>
          </w:tcPr>
          <w:p w14:paraId="4A588ADA" w14:textId="3836EB8B" w:rsidR="00CA3635" w:rsidRDefault="00205457" w:rsidP="007238E3">
            <w:pPr>
              <w:ind w:firstLine="0"/>
              <w:jc w:val="center"/>
              <w:rPr>
                <w:rFonts w:cs="Times New Roman"/>
                <w:bCs/>
                <w:color w:val="000000" w:themeColor="text1"/>
                <w:kern w:val="36"/>
                <w:szCs w:val="26"/>
              </w:rPr>
            </w:pPr>
            <w:r>
              <w:rPr>
                <w:rFonts w:cs="Times New Roman"/>
                <w:bCs/>
                <w:color w:val="000000" w:themeColor="text1"/>
                <w:kern w:val="36"/>
                <w:szCs w:val="26"/>
              </w:rPr>
              <w:t>x</w:t>
            </w:r>
          </w:p>
        </w:tc>
      </w:tr>
      <w:tr w:rsidR="00CA3635" w14:paraId="2A92A815" w14:textId="77777777" w:rsidTr="007238E3">
        <w:tc>
          <w:tcPr>
            <w:tcW w:w="1633" w:type="dxa"/>
            <w:vMerge/>
            <w:vAlign w:val="center"/>
          </w:tcPr>
          <w:p w14:paraId="1943DE5B" w14:textId="77777777" w:rsidR="00CA3635" w:rsidRPr="007238E3" w:rsidRDefault="00CA3635" w:rsidP="007238E3">
            <w:pPr>
              <w:ind w:firstLine="0"/>
              <w:jc w:val="center"/>
              <w:rPr>
                <w:rFonts w:cs="Times New Roman"/>
                <w:b/>
                <w:color w:val="000000" w:themeColor="text1"/>
                <w:kern w:val="36"/>
                <w:szCs w:val="26"/>
              </w:rPr>
            </w:pPr>
          </w:p>
        </w:tc>
        <w:tc>
          <w:tcPr>
            <w:tcW w:w="1633" w:type="dxa"/>
            <w:vAlign w:val="center"/>
          </w:tcPr>
          <w:p w14:paraId="5BB60C45" w14:textId="5D3938F2" w:rsidR="00CA3635" w:rsidRDefault="00CA3635" w:rsidP="007238E3">
            <w:pPr>
              <w:ind w:firstLine="0"/>
              <w:jc w:val="center"/>
              <w:rPr>
                <w:rFonts w:cs="Times New Roman"/>
                <w:bCs/>
                <w:color w:val="000000" w:themeColor="text1"/>
                <w:kern w:val="36"/>
                <w:szCs w:val="26"/>
              </w:rPr>
            </w:pPr>
            <w:r>
              <w:rPr>
                <w:rFonts w:cs="Times New Roman"/>
                <w:bCs/>
                <w:color w:val="000000" w:themeColor="text1"/>
                <w:kern w:val="36"/>
                <w:szCs w:val="26"/>
              </w:rPr>
              <w:t>UPX</w:t>
            </w:r>
          </w:p>
        </w:tc>
        <w:tc>
          <w:tcPr>
            <w:tcW w:w="1633" w:type="dxa"/>
            <w:vAlign w:val="center"/>
          </w:tcPr>
          <w:p w14:paraId="72018A48" w14:textId="4CA3B5F1" w:rsidR="00CA3635" w:rsidRDefault="00D33C6A" w:rsidP="007238E3">
            <w:pPr>
              <w:ind w:firstLine="0"/>
              <w:jc w:val="center"/>
              <w:rPr>
                <w:rFonts w:cs="Times New Roman"/>
                <w:bCs/>
                <w:color w:val="000000" w:themeColor="text1"/>
                <w:kern w:val="36"/>
                <w:szCs w:val="26"/>
              </w:rPr>
            </w:pPr>
            <w:r>
              <w:rPr>
                <w:rFonts w:cs="Times New Roman"/>
                <w:bCs/>
                <w:color w:val="000000" w:themeColor="text1"/>
                <w:kern w:val="36"/>
                <w:szCs w:val="26"/>
              </w:rPr>
              <w:t>99.4%</w:t>
            </w:r>
          </w:p>
        </w:tc>
        <w:tc>
          <w:tcPr>
            <w:tcW w:w="1633" w:type="dxa"/>
            <w:vAlign w:val="center"/>
          </w:tcPr>
          <w:p w14:paraId="4022D67B" w14:textId="2CA06997" w:rsidR="00CA3635" w:rsidRDefault="00D33C6A" w:rsidP="007238E3">
            <w:pPr>
              <w:ind w:firstLine="0"/>
              <w:jc w:val="center"/>
              <w:rPr>
                <w:rFonts w:cs="Times New Roman"/>
                <w:bCs/>
                <w:color w:val="000000" w:themeColor="text1"/>
                <w:kern w:val="36"/>
                <w:szCs w:val="26"/>
              </w:rPr>
            </w:pPr>
            <w:r>
              <w:rPr>
                <w:rFonts w:cs="Times New Roman"/>
                <w:bCs/>
                <w:color w:val="000000" w:themeColor="text1"/>
                <w:kern w:val="36"/>
                <w:szCs w:val="26"/>
              </w:rPr>
              <w:t>99.6%</w:t>
            </w:r>
          </w:p>
        </w:tc>
        <w:tc>
          <w:tcPr>
            <w:tcW w:w="1634" w:type="dxa"/>
            <w:vAlign w:val="center"/>
          </w:tcPr>
          <w:p w14:paraId="138AFCEF" w14:textId="035C1DAB" w:rsidR="00CA3635" w:rsidRDefault="00940CB6" w:rsidP="007238E3">
            <w:pPr>
              <w:ind w:firstLine="0"/>
              <w:jc w:val="center"/>
              <w:rPr>
                <w:rFonts w:cs="Times New Roman"/>
                <w:bCs/>
                <w:color w:val="000000" w:themeColor="text1"/>
                <w:kern w:val="36"/>
                <w:szCs w:val="26"/>
              </w:rPr>
            </w:pPr>
            <w:r>
              <w:rPr>
                <w:rFonts w:cs="Times New Roman"/>
                <w:bCs/>
                <w:color w:val="000000" w:themeColor="text1"/>
                <w:kern w:val="36"/>
                <w:szCs w:val="26"/>
              </w:rPr>
              <w:t>75.5%</w:t>
            </w:r>
          </w:p>
        </w:tc>
        <w:tc>
          <w:tcPr>
            <w:tcW w:w="1634" w:type="dxa"/>
            <w:vAlign w:val="center"/>
          </w:tcPr>
          <w:p w14:paraId="561624E7" w14:textId="4680AF41" w:rsidR="00CA3635" w:rsidRDefault="00940CB6" w:rsidP="007238E3">
            <w:pPr>
              <w:ind w:firstLine="0"/>
              <w:jc w:val="center"/>
              <w:rPr>
                <w:rFonts w:cs="Times New Roman"/>
                <w:bCs/>
                <w:color w:val="000000" w:themeColor="text1"/>
                <w:kern w:val="36"/>
                <w:szCs w:val="26"/>
              </w:rPr>
            </w:pPr>
            <w:r>
              <w:rPr>
                <w:rFonts w:cs="Times New Roman"/>
                <w:bCs/>
                <w:color w:val="000000" w:themeColor="text1"/>
                <w:kern w:val="36"/>
                <w:szCs w:val="26"/>
              </w:rPr>
              <w:t>99.25%</w:t>
            </w:r>
          </w:p>
        </w:tc>
      </w:tr>
      <w:tr w:rsidR="00CA3635" w14:paraId="6E036893" w14:textId="77777777" w:rsidTr="007238E3">
        <w:tc>
          <w:tcPr>
            <w:tcW w:w="1633" w:type="dxa"/>
            <w:vMerge/>
            <w:vAlign w:val="center"/>
          </w:tcPr>
          <w:p w14:paraId="05254E7B" w14:textId="77777777" w:rsidR="00CA3635" w:rsidRPr="007238E3" w:rsidRDefault="00CA3635" w:rsidP="007238E3">
            <w:pPr>
              <w:ind w:firstLine="0"/>
              <w:jc w:val="center"/>
              <w:rPr>
                <w:rFonts w:cs="Times New Roman"/>
                <w:b/>
                <w:color w:val="000000" w:themeColor="text1"/>
                <w:kern w:val="36"/>
                <w:szCs w:val="26"/>
              </w:rPr>
            </w:pPr>
          </w:p>
        </w:tc>
        <w:tc>
          <w:tcPr>
            <w:tcW w:w="1633" w:type="dxa"/>
            <w:vAlign w:val="center"/>
          </w:tcPr>
          <w:p w14:paraId="0340759E" w14:textId="24002E31" w:rsidR="00CA3635" w:rsidRDefault="00CA3635" w:rsidP="007238E3">
            <w:pPr>
              <w:ind w:firstLine="0"/>
              <w:jc w:val="center"/>
              <w:rPr>
                <w:rFonts w:cs="Times New Roman"/>
                <w:bCs/>
                <w:color w:val="000000" w:themeColor="text1"/>
                <w:kern w:val="36"/>
                <w:szCs w:val="26"/>
              </w:rPr>
            </w:pPr>
            <w:r>
              <w:rPr>
                <w:rFonts w:cs="Times New Roman"/>
                <w:bCs/>
                <w:color w:val="000000" w:themeColor="text1"/>
                <w:kern w:val="36"/>
                <w:szCs w:val="26"/>
              </w:rPr>
              <w:t>MEW</w:t>
            </w:r>
          </w:p>
        </w:tc>
        <w:tc>
          <w:tcPr>
            <w:tcW w:w="1633" w:type="dxa"/>
            <w:vAlign w:val="center"/>
          </w:tcPr>
          <w:p w14:paraId="5AECD2F6" w14:textId="294C242D" w:rsidR="00CA3635" w:rsidRDefault="00B240F1" w:rsidP="007238E3">
            <w:pPr>
              <w:ind w:firstLine="0"/>
              <w:jc w:val="center"/>
              <w:rPr>
                <w:rFonts w:cs="Times New Roman"/>
                <w:bCs/>
                <w:color w:val="000000" w:themeColor="text1"/>
                <w:kern w:val="36"/>
                <w:szCs w:val="26"/>
              </w:rPr>
            </w:pPr>
            <w:r>
              <w:rPr>
                <w:rFonts w:cs="Times New Roman"/>
                <w:bCs/>
                <w:color w:val="000000" w:themeColor="text1"/>
                <w:kern w:val="36"/>
                <w:szCs w:val="26"/>
              </w:rPr>
              <w:t>99.6%</w:t>
            </w:r>
          </w:p>
        </w:tc>
        <w:tc>
          <w:tcPr>
            <w:tcW w:w="1633" w:type="dxa"/>
            <w:vAlign w:val="center"/>
          </w:tcPr>
          <w:p w14:paraId="4A6619C9" w14:textId="1007419B" w:rsidR="00CA3635" w:rsidRDefault="00B240F1" w:rsidP="007238E3">
            <w:pPr>
              <w:ind w:firstLine="0"/>
              <w:jc w:val="center"/>
              <w:rPr>
                <w:rFonts w:cs="Times New Roman"/>
                <w:bCs/>
                <w:color w:val="000000" w:themeColor="text1"/>
                <w:kern w:val="36"/>
                <w:szCs w:val="26"/>
              </w:rPr>
            </w:pPr>
            <w:r>
              <w:rPr>
                <w:rFonts w:cs="Times New Roman"/>
                <w:bCs/>
                <w:color w:val="000000" w:themeColor="text1"/>
                <w:kern w:val="36"/>
                <w:szCs w:val="26"/>
              </w:rPr>
              <w:t>99.65%</w:t>
            </w:r>
          </w:p>
        </w:tc>
        <w:tc>
          <w:tcPr>
            <w:tcW w:w="1634" w:type="dxa"/>
            <w:vAlign w:val="center"/>
          </w:tcPr>
          <w:p w14:paraId="49F80C82" w14:textId="42BD820B" w:rsidR="00CA3635" w:rsidRDefault="00E203BA" w:rsidP="007238E3">
            <w:pPr>
              <w:ind w:firstLine="0"/>
              <w:jc w:val="center"/>
              <w:rPr>
                <w:rFonts w:cs="Times New Roman"/>
                <w:bCs/>
                <w:color w:val="000000" w:themeColor="text1"/>
                <w:kern w:val="36"/>
                <w:szCs w:val="26"/>
              </w:rPr>
            </w:pPr>
            <w:r>
              <w:rPr>
                <w:rFonts w:cs="Times New Roman"/>
                <w:bCs/>
                <w:color w:val="000000" w:themeColor="text1"/>
                <w:kern w:val="36"/>
                <w:szCs w:val="26"/>
              </w:rPr>
              <w:t>95.5%</w:t>
            </w:r>
          </w:p>
        </w:tc>
        <w:tc>
          <w:tcPr>
            <w:tcW w:w="1634" w:type="dxa"/>
            <w:vAlign w:val="center"/>
          </w:tcPr>
          <w:p w14:paraId="4C04C4EC" w14:textId="00D49D96" w:rsidR="00CA3635" w:rsidRDefault="00E203BA" w:rsidP="007238E3">
            <w:pPr>
              <w:ind w:firstLine="0"/>
              <w:jc w:val="center"/>
              <w:rPr>
                <w:rFonts w:cs="Times New Roman"/>
                <w:bCs/>
                <w:color w:val="000000" w:themeColor="text1"/>
                <w:kern w:val="36"/>
                <w:szCs w:val="26"/>
              </w:rPr>
            </w:pPr>
            <w:r>
              <w:rPr>
                <w:rFonts w:cs="Times New Roman"/>
                <w:bCs/>
                <w:color w:val="000000" w:themeColor="text1"/>
                <w:kern w:val="36"/>
                <w:szCs w:val="26"/>
              </w:rPr>
              <w:t>99.15%</w:t>
            </w:r>
          </w:p>
        </w:tc>
      </w:tr>
      <w:tr w:rsidR="00CA3635" w14:paraId="24A7A0FC" w14:textId="77777777" w:rsidTr="007238E3">
        <w:tc>
          <w:tcPr>
            <w:tcW w:w="1633" w:type="dxa"/>
            <w:vMerge/>
            <w:vAlign w:val="center"/>
          </w:tcPr>
          <w:p w14:paraId="20A6CFDB" w14:textId="77777777" w:rsidR="00CA3635" w:rsidRPr="007238E3" w:rsidRDefault="00CA3635" w:rsidP="007238E3">
            <w:pPr>
              <w:ind w:firstLine="0"/>
              <w:jc w:val="center"/>
              <w:rPr>
                <w:rFonts w:cs="Times New Roman"/>
                <w:b/>
                <w:color w:val="000000" w:themeColor="text1"/>
                <w:kern w:val="36"/>
                <w:szCs w:val="26"/>
              </w:rPr>
            </w:pPr>
          </w:p>
        </w:tc>
        <w:tc>
          <w:tcPr>
            <w:tcW w:w="1633" w:type="dxa"/>
            <w:vAlign w:val="center"/>
          </w:tcPr>
          <w:p w14:paraId="3A80B9D5" w14:textId="627513BC" w:rsidR="00CA3635" w:rsidRDefault="00CA3635" w:rsidP="007238E3">
            <w:pPr>
              <w:ind w:firstLine="0"/>
              <w:jc w:val="center"/>
              <w:rPr>
                <w:rFonts w:cs="Times New Roman"/>
                <w:bCs/>
                <w:color w:val="000000" w:themeColor="text1"/>
                <w:kern w:val="36"/>
                <w:szCs w:val="26"/>
              </w:rPr>
            </w:pPr>
            <w:r>
              <w:rPr>
                <w:rFonts w:cs="Times New Roman"/>
                <w:bCs/>
                <w:color w:val="000000" w:themeColor="text1"/>
                <w:kern w:val="36"/>
                <w:szCs w:val="26"/>
              </w:rPr>
              <w:t>Petite</w:t>
            </w:r>
          </w:p>
        </w:tc>
        <w:tc>
          <w:tcPr>
            <w:tcW w:w="1633" w:type="dxa"/>
            <w:vAlign w:val="center"/>
          </w:tcPr>
          <w:p w14:paraId="7765FFD6" w14:textId="65A39531" w:rsidR="00CA3635" w:rsidRDefault="005A62A3" w:rsidP="007238E3">
            <w:pPr>
              <w:ind w:firstLine="0"/>
              <w:jc w:val="center"/>
              <w:rPr>
                <w:rFonts w:cs="Times New Roman"/>
                <w:bCs/>
                <w:color w:val="000000" w:themeColor="text1"/>
                <w:kern w:val="36"/>
                <w:szCs w:val="26"/>
              </w:rPr>
            </w:pPr>
            <w:r>
              <w:rPr>
                <w:rFonts w:cs="Times New Roman"/>
                <w:bCs/>
                <w:color w:val="000000" w:themeColor="text1"/>
                <w:kern w:val="36"/>
                <w:szCs w:val="26"/>
              </w:rPr>
              <w:t>99.85%</w:t>
            </w:r>
          </w:p>
        </w:tc>
        <w:tc>
          <w:tcPr>
            <w:tcW w:w="1633" w:type="dxa"/>
            <w:vAlign w:val="center"/>
          </w:tcPr>
          <w:p w14:paraId="1F149E52" w14:textId="52446493" w:rsidR="00CA3635" w:rsidRDefault="0010369E" w:rsidP="007238E3">
            <w:pPr>
              <w:ind w:firstLine="0"/>
              <w:jc w:val="center"/>
              <w:rPr>
                <w:rFonts w:cs="Times New Roman"/>
                <w:bCs/>
                <w:color w:val="000000" w:themeColor="text1"/>
                <w:kern w:val="36"/>
                <w:szCs w:val="26"/>
              </w:rPr>
            </w:pPr>
            <w:r>
              <w:rPr>
                <w:rFonts w:cs="Times New Roman"/>
                <w:bCs/>
                <w:color w:val="000000" w:themeColor="text1"/>
                <w:kern w:val="36"/>
                <w:szCs w:val="26"/>
              </w:rPr>
              <w:t>99.95%</w:t>
            </w:r>
          </w:p>
        </w:tc>
        <w:tc>
          <w:tcPr>
            <w:tcW w:w="1634" w:type="dxa"/>
            <w:vAlign w:val="center"/>
          </w:tcPr>
          <w:p w14:paraId="750A60B7" w14:textId="753E7D90" w:rsidR="00CA3635" w:rsidRDefault="0010369E" w:rsidP="007238E3">
            <w:pPr>
              <w:ind w:firstLine="0"/>
              <w:jc w:val="center"/>
              <w:rPr>
                <w:rFonts w:cs="Times New Roman"/>
                <w:bCs/>
                <w:color w:val="000000" w:themeColor="text1"/>
                <w:kern w:val="36"/>
                <w:szCs w:val="26"/>
              </w:rPr>
            </w:pPr>
            <w:r>
              <w:rPr>
                <w:rFonts w:cs="Times New Roman"/>
                <w:bCs/>
                <w:color w:val="000000" w:themeColor="text1"/>
                <w:kern w:val="36"/>
                <w:szCs w:val="26"/>
              </w:rPr>
              <w:t>81%</w:t>
            </w:r>
          </w:p>
        </w:tc>
        <w:tc>
          <w:tcPr>
            <w:tcW w:w="1634" w:type="dxa"/>
            <w:vAlign w:val="center"/>
          </w:tcPr>
          <w:p w14:paraId="2A2D3DC6" w14:textId="5B903EED" w:rsidR="00CA3635" w:rsidRDefault="0010369E" w:rsidP="007238E3">
            <w:pPr>
              <w:ind w:firstLine="0"/>
              <w:jc w:val="center"/>
              <w:rPr>
                <w:rFonts w:cs="Times New Roman"/>
                <w:bCs/>
                <w:color w:val="000000" w:themeColor="text1"/>
                <w:kern w:val="36"/>
                <w:szCs w:val="26"/>
              </w:rPr>
            </w:pPr>
            <w:r>
              <w:rPr>
                <w:rFonts w:cs="Times New Roman"/>
                <w:bCs/>
                <w:color w:val="000000" w:themeColor="text1"/>
                <w:kern w:val="36"/>
                <w:szCs w:val="26"/>
              </w:rPr>
              <w:t>99.6%</w:t>
            </w:r>
          </w:p>
        </w:tc>
      </w:tr>
      <w:tr w:rsidR="00CA3635" w14:paraId="6BE5FC1A" w14:textId="77777777" w:rsidTr="007238E3">
        <w:tc>
          <w:tcPr>
            <w:tcW w:w="1633" w:type="dxa"/>
            <w:vMerge/>
            <w:vAlign w:val="center"/>
          </w:tcPr>
          <w:p w14:paraId="0F9FDD8C" w14:textId="77777777" w:rsidR="00CA3635" w:rsidRPr="007238E3" w:rsidRDefault="00CA3635" w:rsidP="007238E3">
            <w:pPr>
              <w:ind w:firstLine="0"/>
              <w:jc w:val="center"/>
              <w:rPr>
                <w:rFonts w:cs="Times New Roman"/>
                <w:b/>
                <w:color w:val="000000" w:themeColor="text1"/>
                <w:kern w:val="36"/>
                <w:szCs w:val="26"/>
              </w:rPr>
            </w:pPr>
          </w:p>
        </w:tc>
        <w:tc>
          <w:tcPr>
            <w:tcW w:w="1633" w:type="dxa"/>
            <w:vAlign w:val="center"/>
          </w:tcPr>
          <w:p w14:paraId="03030A85" w14:textId="0573864F" w:rsidR="00CA3635" w:rsidRDefault="00CA3635" w:rsidP="007238E3">
            <w:pPr>
              <w:ind w:firstLine="0"/>
              <w:jc w:val="center"/>
              <w:rPr>
                <w:rFonts w:cs="Times New Roman"/>
                <w:bCs/>
                <w:color w:val="000000" w:themeColor="text1"/>
                <w:kern w:val="36"/>
                <w:szCs w:val="26"/>
              </w:rPr>
            </w:pPr>
            <w:r>
              <w:rPr>
                <w:rFonts w:cs="Times New Roman"/>
                <w:bCs/>
                <w:color w:val="000000" w:themeColor="text1"/>
                <w:kern w:val="36"/>
                <w:szCs w:val="26"/>
              </w:rPr>
              <w:t>MPRESS</w:t>
            </w:r>
          </w:p>
        </w:tc>
        <w:tc>
          <w:tcPr>
            <w:tcW w:w="1633" w:type="dxa"/>
            <w:vAlign w:val="center"/>
          </w:tcPr>
          <w:p w14:paraId="26B74ECF" w14:textId="4EDF125B" w:rsidR="00CA3635" w:rsidRDefault="00D65058" w:rsidP="007238E3">
            <w:pPr>
              <w:ind w:firstLine="0"/>
              <w:jc w:val="center"/>
              <w:rPr>
                <w:rFonts w:cs="Times New Roman"/>
                <w:bCs/>
                <w:color w:val="000000" w:themeColor="text1"/>
                <w:kern w:val="36"/>
                <w:szCs w:val="26"/>
              </w:rPr>
            </w:pPr>
            <w:r>
              <w:rPr>
                <w:rFonts w:cs="Times New Roman"/>
                <w:bCs/>
                <w:color w:val="000000" w:themeColor="text1"/>
                <w:kern w:val="36"/>
                <w:szCs w:val="26"/>
              </w:rPr>
              <w:t>93.4%</w:t>
            </w:r>
          </w:p>
        </w:tc>
        <w:tc>
          <w:tcPr>
            <w:tcW w:w="1633" w:type="dxa"/>
            <w:vAlign w:val="center"/>
          </w:tcPr>
          <w:p w14:paraId="61572168" w14:textId="3ACDB7DC" w:rsidR="00CA3635" w:rsidRDefault="00A60CEA" w:rsidP="007238E3">
            <w:pPr>
              <w:ind w:firstLine="0"/>
              <w:jc w:val="center"/>
              <w:rPr>
                <w:rFonts w:cs="Times New Roman"/>
                <w:bCs/>
                <w:color w:val="000000" w:themeColor="text1"/>
                <w:kern w:val="36"/>
                <w:szCs w:val="26"/>
              </w:rPr>
            </w:pPr>
            <w:r>
              <w:rPr>
                <w:rFonts w:cs="Times New Roman"/>
                <w:bCs/>
                <w:color w:val="000000" w:themeColor="text1"/>
                <w:kern w:val="36"/>
                <w:szCs w:val="26"/>
              </w:rPr>
              <w:t>9</w:t>
            </w:r>
            <w:r w:rsidR="00374E93">
              <w:rPr>
                <w:rFonts w:cs="Times New Roman"/>
                <w:bCs/>
                <w:color w:val="000000" w:themeColor="text1"/>
                <w:kern w:val="36"/>
                <w:szCs w:val="26"/>
              </w:rPr>
              <w:t>5.95</w:t>
            </w:r>
            <w:r>
              <w:rPr>
                <w:rFonts w:cs="Times New Roman"/>
                <w:bCs/>
                <w:color w:val="000000" w:themeColor="text1"/>
                <w:kern w:val="36"/>
                <w:szCs w:val="26"/>
              </w:rPr>
              <w:t>%</w:t>
            </w:r>
          </w:p>
        </w:tc>
        <w:tc>
          <w:tcPr>
            <w:tcW w:w="1634" w:type="dxa"/>
            <w:vAlign w:val="center"/>
          </w:tcPr>
          <w:p w14:paraId="66A98B30" w14:textId="4069DC58" w:rsidR="00CA3635" w:rsidRDefault="00205457" w:rsidP="007238E3">
            <w:pPr>
              <w:ind w:firstLine="0"/>
              <w:jc w:val="center"/>
              <w:rPr>
                <w:rFonts w:cs="Times New Roman"/>
                <w:bCs/>
                <w:color w:val="000000" w:themeColor="text1"/>
                <w:kern w:val="36"/>
                <w:szCs w:val="26"/>
              </w:rPr>
            </w:pPr>
            <w:r>
              <w:rPr>
                <w:rFonts w:cs="Times New Roman"/>
                <w:bCs/>
                <w:color w:val="000000" w:themeColor="text1"/>
                <w:kern w:val="36"/>
                <w:szCs w:val="26"/>
              </w:rPr>
              <w:t>x</w:t>
            </w:r>
          </w:p>
        </w:tc>
        <w:tc>
          <w:tcPr>
            <w:tcW w:w="1634" w:type="dxa"/>
            <w:vAlign w:val="center"/>
          </w:tcPr>
          <w:p w14:paraId="114DACAC" w14:textId="25E0CEDF" w:rsidR="00CA3635" w:rsidRDefault="000B0E21" w:rsidP="007238E3">
            <w:pPr>
              <w:ind w:firstLine="0"/>
              <w:jc w:val="center"/>
              <w:rPr>
                <w:rFonts w:cs="Times New Roman"/>
                <w:bCs/>
                <w:color w:val="000000" w:themeColor="text1"/>
                <w:kern w:val="36"/>
                <w:szCs w:val="26"/>
              </w:rPr>
            </w:pPr>
            <w:r>
              <w:rPr>
                <w:rFonts w:cs="Times New Roman"/>
                <w:bCs/>
                <w:color w:val="000000" w:themeColor="text1"/>
                <w:kern w:val="36"/>
                <w:szCs w:val="26"/>
              </w:rPr>
              <w:t>83.95%</w:t>
            </w:r>
          </w:p>
        </w:tc>
      </w:tr>
      <w:tr w:rsidR="008A5B8F" w14:paraId="131E1ED1" w14:textId="77777777" w:rsidTr="007238E3">
        <w:tc>
          <w:tcPr>
            <w:tcW w:w="1633" w:type="dxa"/>
            <w:vMerge w:val="restart"/>
            <w:vAlign w:val="center"/>
          </w:tcPr>
          <w:p w14:paraId="77120729" w14:textId="25F95C94" w:rsidR="008A5B8F" w:rsidRPr="007238E3" w:rsidRDefault="00DA74EB" w:rsidP="007238E3">
            <w:pPr>
              <w:ind w:firstLine="0"/>
              <w:jc w:val="center"/>
              <w:rPr>
                <w:rFonts w:cs="Times New Roman"/>
                <w:b/>
                <w:color w:val="000000" w:themeColor="text1"/>
                <w:kern w:val="36"/>
                <w:szCs w:val="26"/>
              </w:rPr>
            </w:pPr>
            <w:r w:rsidRPr="007238E3">
              <w:rPr>
                <w:rFonts w:cs="Times New Roman"/>
                <w:b/>
                <w:color w:val="000000" w:themeColor="text1"/>
                <w:kern w:val="36"/>
                <w:szCs w:val="26"/>
              </w:rPr>
              <w:t>Độ chính xác</w:t>
            </w:r>
          </w:p>
        </w:tc>
        <w:tc>
          <w:tcPr>
            <w:tcW w:w="1633" w:type="dxa"/>
            <w:vAlign w:val="center"/>
          </w:tcPr>
          <w:p w14:paraId="09A99F2B" w14:textId="3F64B4E9" w:rsidR="008A5B8F" w:rsidRDefault="00375C2E" w:rsidP="007238E3">
            <w:pPr>
              <w:ind w:firstLine="0"/>
              <w:jc w:val="center"/>
              <w:rPr>
                <w:rFonts w:cs="Times New Roman"/>
                <w:bCs/>
                <w:color w:val="000000" w:themeColor="text1"/>
                <w:kern w:val="36"/>
                <w:szCs w:val="26"/>
              </w:rPr>
            </w:pPr>
            <w:r>
              <w:rPr>
                <w:rFonts w:cs="Times New Roman"/>
                <w:bCs/>
                <w:color w:val="000000" w:themeColor="text1"/>
                <w:kern w:val="36"/>
                <w:szCs w:val="26"/>
              </w:rPr>
              <w:t>x</w:t>
            </w:r>
            <w:r w:rsidR="00EF2E05">
              <w:rPr>
                <w:rFonts w:cs="Times New Roman"/>
                <w:bCs/>
                <w:color w:val="000000" w:themeColor="text1"/>
                <w:kern w:val="36"/>
                <w:szCs w:val="26"/>
              </w:rPr>
              <w:t>pack</w:t>
            </w:r>
          </w:p>
        </w:tc>
        <w:tc>
          <w:tcPr>
            <w:tcW w:w="1633" w:type="dxa"/>
            <w:vAlign w:val="center"/>
          </w:tcPr>
          <w:p w14:paraId="4B4BDE0E" w14:textId="67FD58E8" w:rsidR="008A5B8F" w:rsidRDefault="00330820" w:rsidP="007238E3">
            <w:pPr>
              <w:ind w:firstLine="0"/>
              <w:jc w:val="center"/>
              <w:rPr>
                <w:rFonts w:cs="Times New Roman"/>
                <w:bCs/>
                <w:color w:val="000000" w:themeColor="text1"/>
                <w:kern w:val="36"/>
                <w:szCs w:val="26"/>
              </w:rPr>
            </w:pPr>
            <w:r>
              <w:rPr>
                <w:rFonts w:cs="Times New Roman"/>
                <w:bCs/>
                <w:color w:val="000000" w:themeColor="text1"/>
                <w:kern w:val="36"/>
                <w:szCs w:val="26"/>
              </w:rPr>
              <w:t>99.67%</w:t>
            </w:r>
          </w:p>
        </w:tc>
        <w:tc>
          <w:tcPr>
            <w:tcW w:w="1633" w:type="dxa"/>
            <w:vAlign w:val="center"/>
          </w:tcPr>
          <w:p w14:paraId="3892AA16" w14:textId="30907ECE" w:rsidR="008A5B8F" w:rsidRDefault="00330820" w:rsidP="007238E3">
            <w:pPr>
              <w:ind w:firstLine="0"/>
              <w:jc w:val="center"/>
              <w:rPr>
                <w:rFonts w:cs="Times New Roman"/>
                <w:bCs/>
                <w:color w:val="000000" w:themeColor="text1"/>
                <w:kern w:val="36"/>
                <w:szCs w:val="26"/>
              </w:rPr>
            </w:pPr>
            <w:r>
              <w:rPr>
                <w:rFonts w:cs="Times New Roman"/>
                <w:bCs/>
                <w:color w:val="000000" w:themeColor="text1"/>
                <w:kern w:val="36"/>
                <w:szCs w:val="26"/>
              </w:rPr>
              <w:t>79.14%</w:t>
            </w:r>
          </w:p>
        </w:tc>
        <w:tc>
          <w:tcPr>
            <w:tcW w:w="1634" w:type="dxa"/>
            <w:vAlign w:val="center"/>
          </w:tcPr>
          <w:p w14:paraId="6D93D027" w14:textId="08976EF2" w:rsidR="008A5B8F" w:rsidRDefault="002B3250" w:rsidP="007238E3">
            <w:pPr>
              <w:ind w:firstLine="0"/>
              <w:jc w:val="center"/>
              <w:rPr>
                <w:rFonts w:cs="Times New Roman"/>
                <w:bCs/>
                <w:color w:val="000000" w:themeColor="text1"/>
                <w:kern w:val="36"/>
                <w:szCs w:val="26"/>
              </w:rPr>
            </w:pPr>
            <w:r>
              <w:rPr>
                <w:rFonts w:cs="Times New Roman"/>
                <w:bCs/>
                <w:color w:val="000000" w:themeColor="text1"/>
                <w:kern w:val="36"/>
                <w:szCs w:val="26"/>
              </w:rPr>
              <w:t>x</w:t>
            </w:r>
          </w:p>
        </w:tc>
        <w:tc>
          <w:tcPr>
            <w:tcW w:w="1634" w:type="dxa"/>
            <w:vAlign w:val="center"/>
          </w:tcPr>
          <w:p w14:paraId="5AA550EB" w14:textId="2314A235" w:rsidR="008A5B8F" w:rsidRDefault="002B3250" w:rsidP="007238E3">
            <w:pPr>
              <w:ind w:firstLine="0"/>
              <w:jc w:val="center"/>
              <w:rPr>
                <w:rFonts w:cs="Times New Roman"/>
                <w:bCs/>
                <w:color w:val="000000" w:themeColor="text1"/>
                <w:kern w:val="36"/>
                <w:szCs w:val="26"/>
              </w:rPr>
            </w:pPr>
            <w:r>
              <w:rPr>
                <w:rFonts w:cs="Times New Roman"/>
                <w:bCs/>
                <w:color w:val="000000" w:themeColor="text1"/>
                <w:kern w:val="36"/>
                <w:szCs w:val="26"/>
              </w:rPr>
              <w:t>x</w:t>
            </w:r>
          </w:p>
        </w:tc>
      </w:tr>
      <w:tr w:rsidR="00DA74EB" w14:paraId="1CDCD36E" w14:textId="77777777" w:rsidTr="007238E3">
        <w:tc>
          <w:tcPr>
            <w:tcW w:w="1633" w:type="dxa"/>
            <w:vMerge/>
            <w:vAlign w:val="center"/>
          </w:tcPr>
          <w:p w14:paraId="4AAABCC2" w14:textId="77777777" w:rsidR="00DA74EB" w:rsidRDefault="00DA74EB" w:rsidP="007238E3">
            <w:pPr>
              <w:ind w:firstLine="0"/>
              <w:jc w:val="center"/>
              <w:rPr>
                <w:rFonts w:cs="Times New Roman"/>
                <w:bCs/>
                <w:color w:val="000000" w:themeColor="text1"/>
                <w:kern w:val="36"/>
                <w:szCs w:val="26"/>
              </w:rPr>
            </w:pPr>
          </w:p>
        </w:tc>
        <w:tc>
          <w:tcPr>
            <w:tcW w:w="1633" w:type="dxa"/>
            <w:vAlign w:val="center"/>
          </w:tcPr>
          <w:p w14:paraId="13184A74" w14:textId="0F79BEDB" w:rsidR="00DA74EB" w:rsidRDefault="00EF2E05" w:rsidP="007238E3">
            <w:pPr>
              <w:ind w:firstLine="0"/>
              <w:jc w:val="center"/>
              <w:rPr>
                <w:rFonts w:cs="Times New Roman"/>
                <w:bCs/>
                <w:color w:val="000000" w:themeColor="text1"/>
                <w:kern w:val="36"/>
                <w:szCs w:val="26"/>
              </w:rPr>
            </w:pPr>
            <w:r>
              <w:rPr>
                <w:rFonts w:cs="Times New Roman"/>
                <w:bCs/>
                <w:color w:val="000000" w:themeColor="text1"/>
                <w:kern w:val="36"/>
                <w:szCs w:val="26"/>
              </w:rPr>
              <w:t>UPX</w:t>
            </w:r>
          </w:p>
        </w:tc>
        <w:tc>
          <w:tcPr>
            <w:tcW w:w="1633" w:type="dxa"/>
            <w:vAlign w:val="center"/>
          </w:tcPr>
          <w:p w14:paraId="25ECEDCD" w14:textId="7D446CE0" w:rsidR="00DA74EB" w:rsidRDefault="00940CB6" w:rsidP="007238E3">
            <w:pPr>
              <w:ind w:firstLine="0"/>
              <w:jc w:val="center"/>
              <w:rPr>
                <w:rFonts w:cs="Times New Roman"/>
                <w:bCs/>
                <w:color w:val="000000" w:themeColor="text1"/>
                <w:kern w:val="36"/>
                <w:szCs w:val="26"/>
              </w:rPr>
            </w:pPr>
            <w:r>
              <w:rPr>
                <w:rFonts w:cs="Times New Roman"/>
                <w:bCs/>
                <w:color w:val="000000" w:themeColor="text1"/>
                <w:kern w:val="36"/>
                <w:szCs w:val="26"/>
              </w:rPr>
              <w:t>100%</w:t>
            </w:r>
          </w:p>
        </w:tc>
        <w:tc>
          <w:tcPr>
            <w:tcW w:w="1633" w:type="dxa"/>
            <w:vAlign w:val="center"/>
          </w:tcPr>
          <w:p w14:paraId="0D6BAB04" w14:textId="20951748" w:rsidR="00DA74EB" w:rsidRDefault="002323E6" w:rsidP="007238E3">
            <w:pPr>
              <w:ind w:firstLine="0"/>
              <w:jc w:val="center"/>
              <w:rPr>
                <w:rFonts w:cs="Times New Roman"/>
                <w:bCs/>
                <w:color w:val="000000" w:themeColor="text1"/>
                <w:kern w:val="36"/>
                <w:szCs w:val="26"/>
              </w:rPr>
            </w:pPr>
            <w:r>
              <w:rPr>
                <w:rFonts w:cs="Times New Roman"/>
                <w:bCs/>
                <w:color w:val="000000" w:themeColor="text1"/>
                <w:kern w:val="36"/>
                <w:szCs w:val="26"/>
              </w:rPr>
              <w:t>96.67%</w:t>
            </w:r>
          </w:p>
        </w:tc>
        <w:tc>
          <w:tcPr>
            <w:tcW w:w="1634" w:type="dxa"/>
            <w:vAlign w:val="center"/>
          </w:tcPr>
          <w:p w14:paraId="768C6E40" w14:textId="7CB97AFA" w:rsidR="00DA74EB" w:rsidRDefault="002323E6" w:rsidP="007238E3">
            <w:pPr>
              <w:ind w:firstLine="0"/>
              <w:jc w:val="center"/>
              <w:rPr>
                <w:rFonts w:cs="Times New Roman"/>
                <w:bCs/>
                <w:color w:val="000000" w:themeColor="text1"/>
                <w:kern w:val="36"/>
                <w:szCs w:val="26"/>
              </w:rPr>
            </w:pPr>
            <w:r>
              <w:rPr>
                <w:rFonts w:cs="Times New Roman"/>
                <w:bCs/>
                <w:color w:val="000000" w:themeColor="text1"/>
                <w:kern w:val="36"/>
                <w:szCs w:val="26"/>
              </w:rPr>
              <w:t>93.38%</w:t>
            </w:r>
          </w:p>
        </w:tc>
        <w:tc>
          <w:tcPr>
            <w:tcW w:w="1634" w:type="dxa"/>
            <w:vAlign w:val="center"/>
          </w:tcPr>
          <w:p w14:paraId="046E7721" w14:textId="04E9958B" w:rsidR="00DA74EB" w:rsidRDefault="002323E6" w:rsidP="007238E3">
            <w:pPr>
              <w:ind w:firstLine="0"/>
              <w:jc w:val="center"/>
              <w:rPr>
                <w:rFonts w:cs="Times New Roman"/>
                <w:bCs/>
                <w:color w:val="000000" w:themeColor="text1"/>
                <w:kern w:val="36"/>
                <w:szCs w:val="26"/>
              </w:rPr>
            </w:pPr>
            <w:r>
              <w:rPr>
                <w:rFonts w:cs="Times New Roman"/>
                <w:bCs/>
                <w:color w:val="000000" w:themeColor="text1"/>
                <w:kern w:val="36"/>
                <w:szCs w:val="26"/>
              </w:rPr>
              <w:t>100%</w:t>
            </w:r>
          </w:p>
        </w:tc>
      </w:tr>
      <w:tr w:rsidR="00DA74EB" w14:paraId="067703C0" w14:textId="77777777" w:rsidTr="007238E3">
        <w:tc>
          <w:tcPr>
            <w:tcW w:w="1633" w:type="dxa"/>
            <w:vMerge/>
            <w:vAlign w:val="center"/>
          </w:tcPr>
          <w:p w14:paraId="272BD569" w14:textId="77777777" w:rsidR="00DA74EB" w:rsidRDefault="00DA74EB" w:rsidP="007238E3">
            <w:pPr>
              <w:ind w:firstLine="0"/>
              <w:jc w:val="center"/>
              <w:rPr>
                <w:rFonts w:cs="Times New Roman"/>
                <w:bCs/>
                <w:color w:val="000000" w:themeColor="text1"/>
                <w:kern w:val="36"/>
                <w:szCs w:val="26"/>
              </w:rPr>
            </w:pPr>
          </w:p>
        </w:tc>
        <w:tc>
          <w:tcPr>
            <w:tcW w:w="1633" w:type="dxa"/>
            <w:vAlign w:val="center"/>
          </w:tcPr>
          <w:p w14:paraId="57A6EE84" w14:textId="37F3B872" w:rsidR="00DA74EB" w:rsidRDefault="00375C2E" w:rsidP="007238E3">
            <w:pPr>
              <w:ind w:firstLine="0"/>
              <w:jc w:val="center"/>
              <w:rPr>
                <w:rFonts w:cs="Times New Roman"/>
                <w:bCs/>
                <w:color w:val="000000" w:themeColor="text1"/>
                <w:kern w:val="36"/>
                <w:szCs w:val="26"/>
              </w:rPr>
            </w:pPr>
            <w:r>
              <w:rPr>
                <w:rFonts w:cs="Times New Roman"/>
                <w:bCs/>
                <w:color w:val="000000" w:themeColor="text1"/>
                <w:kern w:val="36"/>
                <w:szCs w:val="26"/>
              </w:rPr>
              <w:t>MEW</w:t>
            </w:r>
          </w:p>
        </w:tc>
        <w:tc>
          <w:tcPr>
            <w:tcW w:w="1633" w:type="dxa"/>
            <w:vAlign w:val="center"/>
          </w:tcPr>
          <w:p w14:paraId="3A1921D5" w14:textId="51E00390" w:rsidR="00DA74EB" w:rsidRDefault="00E203BA" w:rsidP="007238E3">
            <w:pPr>
              <w:ind w:firstLine="0"/>
              <w:jc w:val="center"/>
              <w:rPr>
                <w:rFonts w:cs="Times New Roman"/>
                <w:bCs/>
                <w:color w:val="000000" w:themeColor="text1"/>
                <w:kern w:val="36"/>
                <w:szCs w:val="26"/>
              </w:rPr>
            </w:pPr>
            <w:r>
              <w:rPr>
                <w:rFonts w:cs="Times New Roman"/>
                <w:bCs/>
                <w:color w:val="000000" w:themeColor="text1"/>
                <w:kern w:val="36"/>
                <w:szCs w:val="26"/>
              </w:rPr>
              <w:t>100%</w:t>
            </w:r>
          </w:p>
        </w:tc>
        <w:tc>
          <w:tcPr>
            <w:tcW w:w="1633" w:type="dxa"/>
            <w:vAlign w:val="center"/>
          </w:tcPr>
          <w:p w14:paraId="7133C716" w14:textId="6D875B74" w:rsidR="00DA74EB" w:rsidRDefault="00D71732" w:rsidP="007238E3">
            <w:pPr>
              <w:ind w:firstLine="0"/>
              <w:jc w:val="center"/>
              <w:rPr>
                <w:rFonts w:cs="Times New Roman"/>
                <w:bCs/>
                <w:color w:val="000000" w:themeColor="text1"/>
                <w:kern w:val="36"/>
                <w:szCs w:val="26"/>
              </w:rPr>
            </w:pPr>
            <w:r>
              <w:rPr>
                <w:rFonts w:cs="Times New Roman"/>
                <w:bCs/>
                <w:color w:val="000000" w:themeColor="text1"/>
                <w:kern w:val="36"/>
                <w:szCs w:val="26"/>
              </w:rPr>
              <w:t>99.80%</w:t>
            </w:r>
          </w:p>
        </w:tc>
        <w:tc>
          <w:tcPr>
            <w:tcW w:w="1634" w:type="dxa"/>
            <w:vAlign w:val="center"/>
          </w:tcPr>
          <w:p w14:paraId="6A69879B" w14:textId="56C91D64" w:rsidR="00DA74EB" w:rsidRDefault="00D34253" w:rsidP="007238E3">
            <w:pPr>
              <w:ind w:firstLine="0"/>
              <w:jc w:val="center"/>
              <w:rPr>
                <w:rFonts w:cs="Times New Roman"/>
                <w:bCs/>
                <w:color w:val="000000" w:themeColor="text1"/>
                <w:kern w:val="36"/>
                <w:szCs w:val="26"/>
              </w:rPr>
            </w:pPr>
            <w:r>
              <w:rPr>
                <w:rFonts w:cs="Times New Roman"/>
                <w:bCs/>
                <w:color w:val="000000" w:themeColor="text1"/>
                <w:kern w:val="36"/>
                <w:szCs w:val="26"/>
              </w:rPr>
              <w:t>98.43%</w:t>
            </w:r>
          </w:p>
        </w:tc>
        <w:tc>
          <w:tcPr>
            <w:tcW w:w="1634" w:type="dxa"/>
            <w:vAlign w:val="center"/>
          </w:tcPr>
          <w:p w14:paraId="6D8445CF" w14:textId="16A8B55F" w:rsidR="00DA74EB" w:rsidRDefault="00D34253" w:rsidP="007238E3">
            <w:pPr>
              <w:ind w:firstLine="0"/>
              <w:jc w:val="center"/>
              <w:rPr>
                <w:rFonts w:cs="Times New Roman"/>
                <w:bCs/>
                <w:color w:val="000000" w:themeColor="text1"/>
                <w:kern w:val="36"/>
                <w:szCs w:val="26"/>
              </w:rPr>
            </w:pPr>
            <w:r>
              <w:rPr>
                <w:rFonts w:cs="Times New Roman"/>
                <w:bCs/>
                <w:color w:val="000000" w:themeColor="text1"/>
                <w:kern w:val="36"/>
                <w:szCs w:val="26"/>
              </w:rPr>
              <w:t>97.68%</w:t>
            </w:r>
          </w:p>
        </w:tc>
      </w:tr>
      <w:tr w:rsidR="00DA74EB" w14:paraId="244C8A7D" w14:textId="77777777" w:rsidTr="007238E3">
        <w:tc>
          <w:tcPr>
            <w:tcW w:w="1633" w:type="dxa"/>
            <w:vMerge/>
            <w:vAlign w:val="center"/>
          </w:tcPr>
          <w:p w14:paraId="48091B50" w14:textId="77777777" w:rsidR="00DA74EB" w:rsidRDefault="00DA74EB" w:rsidP="007238E3">
            <w:pPr>
              <w:ind w:firstLine="0"/>
              <w:jc w:val="center"/>
              <w:rPr>
                <w:rFonts w:cs="Times New Roman"/>
                <w:bCs/>
                <w:color w:val="000000" w:themeColor="text1"/>
                <w:kern w:val="36"/>
                <w:szCs w:val="26"/>
              </w:rPr>
            </w:pPr>
          </w:p>
        </w:tc>
        <w:tc>
          <w:tcPr>
            <w:tcW w:w="1633" w:type="dxa"/>
            <w:vAlign w:val="center"/>
          </w:tcPr>
          <w:p w14:paraId="20699964" w14:textId="55CFDDC2" w:rsidR="00DA74EB" w:rsidRDefault="00375C2E" w:rsidP="007238E3">
            <w:pPr>
              <w:ind w:firstLine="0"/>
              <w:jc w:val="center"/>
              <w:rPr>
                <w:rFonts w:cs="Times New Roman"/>
                <w:bCs/>
                <w:color w:val="000000" w:themeColor="text1"/>
                <w:kern w:val="36"/>
                <w:szCs w:val="26"/>
              </w:rPr>
            </w:pPr>
            <w:r>
              <w:rPr>
                <w:rFonts w:cs="Times New Roman"/>
                <w:bCs/>
                <w:color w:val="000000" w:themeColor="text1"/>
                <w:kern w:val="36"/>
                <w:szCs w:val="26"/>
              </w:rPr>
              <w:t>Petite</w:t>
            </w:r>
          </w:p>
        </w:tc>
        <w:tc>
          <w:tcPr>
            <w:tcW w:w="1633" w:type="dxa"/>
            <w:vAlign w:val="center"/>
          </w:tcPr>
          <w:p w14:paraId="0E2E5631" w14:textId="0D5FF6BA" w:rsidR="00DA74EB" w:rsidRDefault="00123E28" w:rsidP="007238E3">
            <w:pPr>
              <w:ind w:firstLine="0"/>
              <w:jc w:val="center"/>
              <w:rPr>
                <w:rFonts w:cs="Times New Roman"/>
                <w:bCs/>
                <w:color w:val="000000" w:themeColor="text1"/>
                <w:kern w:val="36"/>
                <w:szCs w:val="26"/>
              </w:rPr>
            </w:pPr>
            <w:r>
              <w:rPr>
                <w:rFonts w:cs="Times New Roman"/>
                <w:bCs/>
                <w:color w:val="000000" w:themeColor="text1"/>
                <w:kern w:val="36"/>
                <w:szCs w:val="26"/>
              </w:rPr>
              <w:t>100%</w:t>
            </w:r>
          </w:p>
        </w:tc>
        <w:tc>
          <w:tcPr>
            <w:tcW w:w="1633" w:type="dxa"/>
            <w:vAlign w:val="center"/>
          </w:tcPr>
          <w:p w14:paraId="22AD4682" w14:textId="1B08725D" w:rsidR="00DA74EB" w:rsidRDefault="00123E28" w:rsidP="007238E3">
            <w:pPr>
              <w:ind w:firstLine="0"/>
              <w:jc w:val="center"/>
              <w:rPr>
                <w:rFonts w:cs="Times New Roman"/>
                <w:bCs/>
                <w:color w:val="000000" w:themeColor="text1"/>
                <w:kern w:val="36"/>
                <w:szCs w:val="26"/>
              </w:rPr>
            </w:pPr>
            <w:r>
              <w:rPr>
                <w:rFonts w:cs="Times New Roman"/>
                <w:bCs/>
                <w:color w:val="000000" w:themeColor="text1"/>
                <w:kern w:val="36"/>
                <w:szCs w:val="26"/>
              </w:rPr>
              <w:t>99.85%</w:t>
            </w:r>
          </w:p>
        </w:tc>
        <w:tc>
          <w:tcPr>
            <w:tcW w:w="1634" w:type="dxa"/>
            <w:vAlign w:val="center"/>
          </w:tcPr>
          <w:p w14:paraId="6C769F3F" w14:textId="0750B0E3" w:rsidR="00DA74EB" w:rsidRDefault="00123E28" w:rsidP="00123E28">
            <w:pPr>
              <w:ind w:firstLine="0"/>
              <w:jc w:val="center"/>
              <w:rPr>
                <w:rFonts w:cs="Times New Roman"/>
                <w:bCs/>
                <w:color w:val="000000" w:themeColor="text1"/>
                <w:kern w:val="36"/>
                <w:szCs w:val="26"/>
              </w:rPr>
            </w:pPr>
            <w:r>
              <w:rPr>
                <w:rFonts w:cs="Times New Roman"/>
                <w:bCs/>
                <w:color w:val="000000" w:themeColor="text1"/>
                <w:kern w:val="36"/>
                <w:szCs w:val="26"/>
              </w:rPr>
              <w:t>99.38%</w:t>
            </w:r>
          </w:p>
        </w:tc>
        <w:tc>
          <w:tcPr>
            <w:tcW w:w="1634" w:type="dxa"/>
            <w:vAlign w:val="center"/>
          </w:tcPr>
          <w:p w14:paraId="1DC832AB" w14:textId="3903814D" w:rsidR="00DA74EB" w:rsidRDefault="00986F1C" w:rsidP="007238E3">
            <w:pPr>
              <w:ind w:firstLine="0"/>
              <w:jc w:val="center"/>
              <w:rPr>
                <w:rFonts w:cs="Times New Roman"/>
                <w:bCs/>
                <w:color w:val="000000" w:themeColor="text1"/>
                <w:kern w:val="36"/>
                <w:szCs w:val="26"/>
              </w:rPr>
            </w:pPr>
            <w:r>
              <w:rPr>
                <w:rFonts w:cs="Times New Roman"/>
                <w:bCs/>
                <w:color w:val="000000" w:themeColor="text1"/>
                <w:kern w:val="36"/>
                <w:szCs w:val="26"/>
              </w:rPr>
              <w:t>95.88%</w:t>
            </w:r>
          </w:p>
        </w:tc>
      </w:tr>
      <w:tr w:rsidR="00DA74EB" w14:paraId="1BB0D8F8" w14:textId="77777777" w:rsidTr="007238E3">
        <w:tc>
          <w:tcPr>
            <w:tcW w:w="1633" w:type="dxa"/>
            <w:vMerge/>
            <w:vAlign w:val="center"/>
          </w:tcPr>
          <w:p w14:paraId="60988F6B" w14:textId="77777777" w:rsidR="00DA74EB" w:rsidRDefault="00DA74EB" w:rsidP="007238E3">
            <w:pPr>
              <w:ind w:firstLine="0"/>
              <w:jc w:val="center"/>
              <w:rPr>
                <w:rFonts w:cs="Times New Roman"/>
                <w:bCs/>
                <w:color w:val="000000" w:themeColor="text1"/>
                <w:kern w:val="36"/>
                <w:szCs w:val="26"/>
              </w:rPr>
            </w:pPr>
          </w:p>
        </w:tc>
        <w:tc>
          <w:tcPr>
            <w:tcW w:w="1633" w:type="dxa"/>
            <w:vAlign w:val="center"/>
          </w:tcPr>
          <w:p w14:paraId="57C2E226" w14:textId="500299F6" w:rsidR="00DA74EB" w:rsidRDefault="00375C2E" w:rsidP="007238E3">
            <w:pPr>
              <w:ind w:firstLine="0"/>
              <w:jc w:val="center"/>
              <w:rPr>
                <w:rFonts w:cs="Times New Roman"/>
                <w:bCs/>
                <w:color w:val="000000" w:themeColor="text1"/>
                <w:kern w:val="36"/>
                <w:szCs w:val="26"/>
              </w:rPr>
            </w:pPr>
            <w:r>
              <w:rPr>
                <w:rFonts w:cs="Times New Roman"/>
                <w:bCs/>
                <w:color w:val="000000" w:themeColor="text1"/>
                <w:kern w:val="36"/>
                <w:szCs w:val="26"/>
              </w:rPr>
              <w:t>MPRESS</w:t>
            </w:r>
          </w:p>
        </w:tc>
        <w:tc>
          <w:tcPr>
            <w:tcW w:w="1633" w:type="dxa"/>
            <w:vAlign w:val="center"/>
          </w:tcPr>
          <w:p w14:paraId="6A6AA352" w14:textId="04B1E049" w:rsidR="00DA74EB" w:rsidRDefault="000B0E21" w:rsidP="007238E3">
            <w:pPr>
              <w:ind w:firstLine="0"/>
              <w:jc w:val="center"/>
              <w:rPr>
                <w:rFonts w:cs="Times New Roman"/>
                <w:bCs/>
                <w:color w:val="000000" w:themeColor="text1"/>
                <w:kern w:val="36"/>
                <w:szCs w:val="26"/>
              </w:rPr>
            </w:pPr>
            <w:r>
              <w:rPr>
                <w:rFonts w:cs="Times New Roman"/>
                <w:bCs/>
                <w:color w:val="000000" w:themeColor="text1"/>
                <w:kern w:val="36"/>
                <w:szCs w:val="26"/>
              </w:rPr>
              <w:t>99.73%</w:t>
            </w:r>
          </w:p>
        </w:tc>
        <w:tc>
          <w:tcPr>
            <w:tcW w:w="1633" w:type="dxa"/>
            <w:vAlign w:val="center"/>
          </w:tcPr>
          <w:p w14:paraId="180860A0" w14:textId="026C17F9" w:rsidR="00DA74EB" w:rsidRDefault="000B0E21" w:rsidP="007238E3">
            <w:pPr>
              <w:ind w:firstLine="0"/>
              <w:jc w:val="center"/>
              <w:rPr>
                <w:rFonts w:cs="Times New Roman"/>
                <w:bCs/>
                <w:color w:val="000000" w:themeColor="text1"/>
                <w:kern w:val="36"/>
                <w:szCs w:val="26"/>
              </w:rPr>
            </w:pPr>
            <w:r>
              <w:rPr>
                <w:rFonts w:cs="Times New Roman"/>
                <w:bCs/>
                <w:color w:val="000000" w:themeColor="text1"/>
                <w:kern w:val="36"/>
                <w:szCs w:val="26"/>
              </w:rPr>
              <w:t>86.40%</w:t>
            </w:r>
          </w:p>
        </w:tc>
        <w:tc>
          <w:tcPr>
            <w:tcW w:w="1634" w:type="dxa"/>
            <w:vAlign w:val="center"/>
          </w:tcPr>
          <w:p w14:paraId="146F99D1" w14:textId="321BBE59" w:rsidR="00DA74EB" w:rsidRDefault="002B3250" w:rsidP="007238E3">
            <w:pPr>
              <w:ind w:firstLine="0"/>
              <w:jc w:val="center"/>
              <w:rPr>
                <w:rFonts w:cs="Times New Roman"/>
                <w:bCs/>
                <w:color w:val="000000" w:themeColor="text1"/>
                <w:kern w:val="36"/>
                <w:szCs w:val="26"/>
              </w:rPr>
            </w:pPr>
            <w:r>
              <w:rPr>
                <w:rFonts w:cs="Times New Roman"/>
                <w:bCs/>
                <w:color w:val="000000" w:themeColor="text1"/>
                <w:kern w:val="36"/>
                <w:szCs w:val="26"/>
              </w:rPr>
              <w:t>x</w:t>
            </w:r>
          </w:p>
        </w:tc>
        <w:tc>
          <w:tcPr>
            <w:tcW w:w="1634" w:type="dxa"/>
            <w:vAlign w:val="center"/>
          </w:tcPr>
          <w:p w14:paraId="186CA98A" w14:textId="0150F67E" w:rsidR="00DA74EB" w:rsidRDefault="000B0E21" w:rsidP="00025C4A">
            <w:pPr>
              <w:keepNext/>
              <w:ind w:firstLine="0"/>
              <w:jc w:val="center"/>
              <w:rPr>
                <w:rFonts w:cs="Times New Roman"/>
                <w:bCs/>
                <w:color w:val="000000" w:themeColor="text1"/>
                <w:kern w:val="36"/>
                <w:szCs w:val="26"/>
              </w:rPr>
            </w:pPr>
            <w:r>
              <w:rPr>
                <w:rFonts w:cs="Times New Roman"/>
                <w:bCs/>
                <w:color w:val="000000" w:themeColor="text1"/>
                <w:kern w:val="36"/>
                <w:szCs w:val="26"/>
              </w:rPr>
              <w:t>94.22%</w:t>
            </w:r>
          </w:p>
        </w:tc>
      </w:tr>
    </w:tbl>
    <w:p w14:paraId="2A76E086" w14:textId="63F8463C" w:rsidR="00525934" w:rsidRDefault="00025C4A" w:rsidP="00025C4A">
      <w:pPr>
        <w:pStyle w:val="Caption"/>
        <w:rPr>
          <w:bCs/>
          <w:color w:val="000000" w:themeColor="text1"/>
          <w:kern w:val="36"/>
          <w:szCs w:val="26"/>
        </w:rPr>
      </w:pPr>
      <w:bookmarkStart w:id="365" w:name="_Toc187796362"/>
      <w:r>
        <w:t xml:space="preserve">Bảng </w:t>
      </w:r>
      <w:fldSimple w:instr=" SEQ Bảng \* ARABIC ">
        <w:r w:rsidR="0052290A">
          <w:rPr>
            <w:noProof/>
          </w:rPr>
          <w:t>2</w:t>
        </w:r>
      </w:fldSimple>
      <w:r>
        <w:t xml:space="preserve">. </w:t>
      </w:r>
      <w:r w:rsidR="00EC0EF6">
        <w:t xml:space="preserve">Thời gian </w:t>
      </w:r>
      <w:r w:rsidR="00BA54B9">
        <w:t>chạy và độ chính xác của từng công cụ</w:t>
      </w:r>
      <w:bookmarkEnd w:id="365"/>
    </w:p>
    <w:p w14:paraId="0C6D60E6" w14:textId="4B312FB0" w:rsidR="00067992" w:rsidRDefault="002E0EE5" w:rsidP="002F4E6F">
      <w:r>
        <w:t>Kết hợp lý thuyết và kết quả trên</w:t>
      </w:r>
      <w:r w:rsidR="00067992">
        <w:t>, ta có bảng so sánh các công cụ như sau</w:t>
      </w:r>
      <w:r w:rsidR="001734CC">
        <w:t xml:space="preserve"> (chỉ xét trên các loại packer </w:t>
      </w:r>
      <w:r w:rsidR="007F6445">
        <w:t>mà công cụ có thể phát hiện)</w:t>
      </w:r>
      <w:r w:rsidR="00067992">
        <w:t>:</w:t>
      </w:r>
    </w:p>
    <w:tbl>
      <w:tblPr>
        <w:tblStyle w:val="TableGrid"/>
        <w:tblW w:w="0" w:type="auto"/>
        <w:tblLook w:val="04A0" w:firstRow="1" w:lastRow="0" w:firstColumn="1" w:lastColumn="0" w:noHBand="0" w:noVBand="1"/>
      </w:tblPr>
      <w:tblGrid>
        <w:gridCol w:w="1960"/>
        <w:gridCol w:w="1960"/>
        <w:gridCol w:w="1960"/>
        <w:gridCol w:w="1960"/>
        <w:gridCol w:w="1960"/>
      </w:tblGrid>
      <w:tr w:rsidR="00067992" w14:paraId="088A5F1E" w14:textId="77777777" w:rsidTr="002F4E6F">
        <w:tc>
          <w:tcPr>
            <w:tcW w:w="1960" w:type="dxa"/>
            <w:vAlign w:val="center"/>
          </w:tcPr>
          <w:p w14:paraId="75687A55" w14:textId="77777777" w:rsidR="00067992" w:rsidRDefault="00067992" w:rsidP="002F4E6F">
            <w:pPr>
              <w:ind w:firstLine="0"/>
              <w:jc w:val="center"/>
              <w:rPr>
                <w:rFonts w:cs="Times New Roman"/>
                <w:bCs/>
                <w:color w:val="000000" w:themeColor="text1"/>
                <w:kern w:val="36"/>
                <w:szCs w:val="26"/>
              </w:rPr>
            </w:pPr>
          </w:p>
        </w:tc>
        <w:tc>
          <w:tcPr>
            <w:tcW w:w="1960" w:type="dxa"/>
            <w:vAlign w:val="center"/>
          </w:tcPr>
          <w:p w14:paraId="442A105B" w14:textId="4B681BE1" w:rsidR="00067992" w:rsidRPr="002F4E6F" w:rsidRDefault="00067992" w:rsidP="002F4E6F">
            <w:pPr>
              <w:ind w:firstLine="0"/>
              <w:jc w:val="center"/>
              <w:rPr>
                <w:rFonts w:cs="Times New Roman"/>
                <w:b/>
                <w:color w:val="000000" w:themeColor="text1"/>
                <w:kern w:val="36"/>
                <w:szCs w:val="26"/>
              </w:rPr>
            </w:pPr>
            <w:r w:rsidRPr="002F4E6F">
              <w:rPr>
                <w:rFonts w:cs="Times New Roman"/>
                <w:b/>
                <w:color w:val="000000" w:themeColor="text1"/>
                <w:kern w:val="36"/>
                <w:szCs w:val="26"/>
              </w:rPr>
              <w:t>DIE</w:t>
            </w:r>
          </w:p>
        </w:tc>
        <w:tc>
          <w:tcPr>
            <w:tcW w:w="1960" w:type="dxa"/>
            <w:vAlign w:val="center"/>
          </w:tcPr>
          <w:p w14:paraId="1CC2481B" w14:textId="061BE5FA" w:rsidR="00067992" w:rsidRPr="002F4E6F" w:rsidRDefault="00067992" w:rsidP="002F4E6F">
            <w:pPr>
              <w:ind w:firstLine="0"/>
              <w:jc w:val="center"/>
              <w:rPr>
                <w:rFonts w:cs="Times New Roman"/>
                <w:b/>
                <w:color w:val="000000" w:themeColor="text1"/>
                <w:kern w:val="36"/>
                <w:szCs w:val="26"/>
              </w:rPr>
            </w:pPr>
            <w:r w:rsidRPr="002F4E6F">
              <w:rPr>
                <w:rFonts w:cs="Times New Roman"/>
                <w:b/>
                <w:color w:val="000000" w:themeColor="text1"/>
                <w:kern w:val="36"/>
                <w:szCs w:val="26"/>
              </w:rPr>
              <w:t>PEiD</w:t>
            </w:r>
          </w:p>
        </w:tc>
        <w:tc>
          <w:tcPr>
            <w:tcW w:w="1960" w:type="dxa"/>
            <w:vAlign w:val="center"/>
          </w:tcPr>
          <w:p w14:paraId="6454ED80" w14:textId="05C23622" w:rsidR="00067992" w:rsidRPr="002F4E6F" w:rsidRDefault="00067992" w:rsidP="002F4E6F">
            <w:pPr>
              <w:ind w:firstLine="0"/>
              <w:jc w:val="center"/>
              <w:rPr>
                <w:rFonts w:cs="Times New Roman"/>
                <w:b/>
                <w:color w:val="000000" w:themeColor="text1"/>
                <w:kern w:val="36"/>
                <w:szCs w:val="26"/>
              </w:rPr>
            </w:pPr>
            <w:r w:rsidRPr="002F4E6F">
              <w:rPr>
                <w:rFonts w:cs="Times New Roman"/>
                <w:b/>
                <w:color w:val="000000" w:themeColor="text1"/>
                <w:kern w:val="36"/>
                <w:szCs w:val="26"/>
              </w:rPr>
              <w:t>Clamav</w:t>
            </w:r>
          </w:p>
        </w:tc>
        <w:tc>
          <w:tcPr>
            <w:tcW w:w="1960" w:type="dxa"/>
            <w:vAlign w:val="center"/>
          </w:tcPr>
          <w:p w14:paraId="29284276" w14:textId="013FCBD1" w:rsidR="00067992" w:rsidRPr="002F4E6F" w:rsidRDefault="00067992" w:rsidP="002F4E6F">
            <w:pPr>
              <w:ind w:firstLine="0"/>
              <w:jc w:val="center"/>
              <w:rPr>
                <w:rFonts w:cs="Times New Roman"/>
                <w:b/>
                <w:color w:val="000000" w:themeColor="text1"/>
                <w:kern w:val="36"/>
                <w:szCs w:val="26"/>
              </w:rPr>
            </w:pPr>
            <w:r w:rsidRPr="002F4E6F">
              <w:rPr>
                <w:rFonts w:cs="Times New Roman"/>
                <w:b/>
                <w:color w:val="000000" w:themeColor="text1"/>
                <w:kern w:val="36"/>
                <w:szCs w:val="26"/>
              </w:rPr>
              <w:t>Unipacker</w:t>
            </w:r>
          </w:p>
        </w:tc>
      </w:tr>
      <w:tr w:rsidR="00067992" w14:paraId="5015528E" w14:textId="77777777" w:rsidTr="002F4E6F">
        <w:tc>
          <w:tcPr>
            <w:tcW w:w="1960" w:type="dxa"/>
            <w:vAlign w:val="center"/>
          </w:tcPr>
          <w:p w14:paraId="3F6FC8DB" w14:textId="449B14CB" w:rsidR="00067992" w:rsidRPr="00B33835" w:rsidRDefault="00067992" w:rsidP="002F4E6F">
            <w:pPr>
              <w:ind w:firstLine="0"/>
              <w:jc w:val="center"/>
              <w:rPr>
                <w:rFonts w:cs="Times New Roman"/>
                <w:b/>
                <w:color w:val="000000" w:themeColor="text1"/>
                <w:kern w:val="36"/>
                <w:szCs w:val="26"/>
              </w:rPr>
            </w:pPr>
            <w:r w:rsidRPr="00B33835">
              <w:rPr>
                <w:rFonts w:cs="Times New Roman"/>
                <w:b/>
                <w:color w:val="000000" w:themeColor="text1"/>
                <w:kern w:val="36"/>
                <w:szCs w:val="26"/>
              </w:rPr>
              <w:t>Cài đặt dễ hay khó?</w:t>
            </w:r>
          </w:p>
        </w:tc>
        <w:tc>
          <w:tcPr>
            <w:tcW w:w="1960" w:type="dxa"/>
            <w:vAlign w:val="center"/>
          </w:tcPr>
          <w:p w14:paraId="3E7953EC" w14:textId="5E977B39" w:rsidR="00067992" w:rsidRDefault="00BA76A9" w:rsidP="002F4E6F">
            <w:pPr>
              <w:ind w:firstLine="0"/>
              <w:jc w:val="center"/>
              <w:rPr>
                <w:rFonts w:cs="Times New Roman"/>
                <w:bCs/>
                <w:color w:val="000000" w:themeColor="text1"/>
                <w:kern w:val="36"/>
                <w:szCs w:val="26"/>
              </w:rPr>
            </w:pPr>
            <w:r>
              <w:rPr>
                <w:rFonts w:cs="Times New Roman"/>
                <w:bCs/>
                <w:color w:val="000000" w:themeColor="text1"/>
                <w:kern w:val="36"/>
                <w:szCs w:val="26"/>
              </w:rPr>
              <w:t>Dễ</w:t>
            </w:r>
          </w:p>
        </w:tc>
        <w:tc>
          <w:tcPr>
            <w:tcW w:w="1960" w:type="dxa"/>
            <w:vAlign w:val="center"/>
          </w:tcPr>
          <w:p w14:paraId="4F9560D2" w14:textId="51E6A713" w:rsidR="00067992" w:rsidRDefault="00F45223" w:rsidP="002F4E6F">
            <w:pPr>
              <w:ind w:firstLine="0"/>
              <w:jc w:val="center"/>
              <w:rPr>
                <w:rFonts w:cs="Times New Roman"/>
                <w:bCs/>
                <w:color w:val="000000" w:themeColor="text1"/>
                <w:kern w:val="36"/>
                <w:szCs w:val="26"/>
              </w:rPr>
            </w:pPr>
            <w:r>
              <w:rPr>
                <w:rFonts w:cs="Times New Roman"/>
                <w:bCs/>
                <w:color w:val="000000" w:themeColor="text1"/>
                <w:kern w:val="36"/>
                <w:szCs w:val="26"/>
              </w:rPr>
              <w:t>Dễ</w:t>
            </w:r>
          </w:p>
        </w:tc>
        <w:tc>
          <w:tcPr>
            <w:tcW w:w="1960" w:type="dxa"/>
            <w:vAlign w:val="center"/>
          </w:tcPr>
          <w:p w14:paraId="30B03B32" w14:textId="3510B589" w:rsidR="00067992" w:rsidRDefault="00F45223" w:rsidP="002F4E6F">
            <w:pPr>
              <w:ind w:firstLine="0"/>
              <w:jc w:val="center"/>
              <w:rPr>
                <w:rFonts w:cs="Times New Roman"/>
                <w:bCs/>
                <w:color w:val="000000" w:themeColor="text1"/>
                <w:kern w:val="36"/>
                <w:szCs w:val="26"/>
              </w:rPr>
            </w:pPr>
            <w:r>
              <w:rPr>
                <w:rFonts w:cs="Times New Roman"/>
                <w:bCs/>
                <w:color w:val="000000" w:themeColor="text1"/>
                <w:kern w:val="36"/>
                <w:szCs w:val="26"/>
              </w:rPr>
              <w:t>Dễ</w:t>
            </w:r>
          </w:p>
        </w:tc>
        <w:tc>
          <w:tcPr>
            <w:tcW w:w="1960" w:type="dxa"/>
            <w:vAlign w:val="center"/>
          </w:tcPr>
          <w:p w14:paraId="73DBBE02" w14:textId="6735E5B8" w:rsidR="00067992" w:rsidRDefault="00F45223" w:rsidP="002F4E6F">
            <w:pPr>
              <w:ind w:firstLine="0"/>
              <w:jc w:val="center"/>
              <w:rPr>
                <w:rFonts w:cs="Times New Roman"/>
                <w:bCs/>
                <w:color w:val="000000" w:themeColor="text1"/>
                <w:kern w:val="36"/>
                <w:szCs w:val="26"/>
              </w:rPr>
            </w:pPr>
            <w:r>
              <w:rPr>
                <w:rFonts w:cs="Times New Roman"/>
                <w:bCs/>
                <w:color w:val="000000" w:themeColor="text1"/>
                <w:kern w:val="36"/>
                <w:szCs w:val="26"/>
              </w:rPr>
              <w:t>Khó</w:t>
            </w:r>
          </w:p>
        </w:tc>
      </w:tr>
      <w:tr w:rsidR="00067992" w14:paraId="38544687" w14:textId="77777777" w:rsidTr="002F4E6F">
        <w:tc>
          <w:tcPr>
            <w:tcW w:w="1960" w:type="dxa"/>
            <w:vAlign w:val="center"/>
          </w:tcPr>
          <w:p w14:paraId="5D0CE6EE" w14:textId="4DF57C78" w:rsidR="00067992" w:rsidRPr="00B33835" w:rsidRDefault="005D5126" w:rsidP="002F4E6F">
            <w:pPr>
              <w:ind w:firstLine="0"/>
              <w:jc w:val="center"/>
              <w:rPr>
                <w:rFonts w:cs="Times New Roman"/>
                <w:b/>
                <w:color w:val="000000" w:themeColor="text1"/>
                <w:kern w:val="36"/>
                <w:szCs w:val="26"/>
              </w:rPr>
            </w:pPr>
            <w:r w:rsidRPr="00B33835">
              <w:rPr>
                <w:rFonts w:cs="Times New Roman"/>
                <w:b/>
                <w:color w:val="000000" w:themeColor="text1"/>
                <w:kern w:val="36"/>
                <w:szCs w:val="26"/>
              </w:rPr>
              <w:t>Môi trường sử dụng</w:t>
            </w:r>
          </w:p>
        </w:tc>
        <w:tc>
          <w:tcPr>
            <w:tcW w:w="1960" w:type="dxa"/>
            <w:vAlign w:val="center"/>
          </w:tcPr>
          <w:p w14:paraId="53040E07" w14:textId="53AB2BC0" w:rsidR="00067992" w:rsidRDefault="00C56B50" w:rsidP="002F4E6F">
            <w:pPr>
              <w:ind w:firstLine="0"/>
              <w:jc w:val="center"/>
              <w:rPr>
                <w:rFonts w:cs="Times New Roman"/>
                <w:bCs/>
                <w:color w:val="000000" w:themeColor="text1"/>
                <w:kern w:val="36"/>
                <w:szCs w:val="26"/>
              </w:rPr>
            </w:pPr>
            <w:r>
              <w:rPr>
                <w:rFonts w:cs="Times New Roman"/>
                <w:bCs/>
                <w:color w:val="000000" w:themeColor="text1"/>
                <w:kern w:val="36"/>
                <w:szCs w:val="26"/>
              </w:rPr>
              <w:t>Window</w:t>
            </w:r>
            <w:r w:rsidR="00D03BEF">
              <w:rPr>
                <w:rFonts w:cs="Times New Roman"/>
                <w:bCs/>
                <w:color w:val="000000" w:themeColor="text1"/>
                <w:kern w:val="36"/>
                <w:szCs w:val="26"/>
              </w:rPr>
              <w:t>s</w:t>
            </w:r>
            <w:r>
              <w:rPr>
                <w:rFonts w:cs="Times New Roman"/>
                <w:bCs/>
                <w:color w:val="000000" w:themeColor="text1"/>
                <w:kern w:val="36"/>
                <w:szCs w:val="26"/>
              </w:rPr>
              <w:t xml:space="preserve">, </w:t>
            </w:r>
            <w:r w:rsidR="00D5090F">
              <w:rPr>
                <w:rFonts w:cs="Times New Roman"/>
                <w:bCs/>
                <w:color w:val="000000" w:themeColor="text1"/>
                <w:kern w:val="36"/>
                <w:szCs w:val="26"/>
              </w:rPr>
              <w:t>Linux</w:t>
            </w:r>
            <w:r w:rsidR="00802630">
              <w:rPr>
                <w:rFonts w:cs="Times New Roman"/>
                <w:bCs/>
                <w:color w:val="000000" w:themeColor="text1"/>
                <w:kern w:val="36"/>
                <w:szCs w:val="26"/>
              </w:rPr>
              <w:t>, macOS</w:t>
            </w:r>
          </w:p>
        </w:tc>
        <w:tc>
          <w:tcPr>
            <w:tcW w:w="1960" w:type="dxa"/>
            <w:vAlign w:val="center"/>
          </w:tcPr>
          <w:p w14:paraId="5D9B0D04" w14:textId="5DC1811C" w:rsidR="00067992" w:rsidRDefault="00D5090F" w:rsidP="002F4E6F">
            <w:pPr>
              <w:ind w:firstLine="0"/>
              <w:jc w:val="center"/>
              <w:rPr>
                <w:rFonts w:cs="Times New Roman"/>
                <w:bCs/>
                <w:color w:val="000000" w:themeColor="text1"/>
                <w:kern w:val="36"/>
                <w:szCs w:val="26"/>
              </w:rPr>
            </w:pPr>
            <w:r>
              <w:rPr>
                <w:rFonts w:cs="Times New Roman"/>
                <w:bCs/>
                <w:color w:val="000000" w:themeColor="text1"/>
                <w:kern w:val="36"/>
                <w:szCs w:val="26"/>
              </w:rPr>
              <w:t>Window</w:t>
            </w:r>
            <w:r w:rsidR="00D03BEF">
              <w:rPr>
                <w:rFonts w:cs="Times New Roman"/>
                <w:bCs/>
                <w:color w:val="000000" w:themeColor="text1"/>
                <w:kern w:val="36"/>
                <w:szCs w:val="26"/>
              </w:rPr>
              <w:t>s</w:t>
            </w:r>
            <w:r>
              <w:rPr>
                <w:rFonts w:cs="Times New Roman"/>
                <w:bCs/>
                <w:color w:val="000000" w:themeColor="text1"/>
                <w:kern w:val="36"/>
                <w:szCs w:val="26"/>
              </w:rPr>
              <w:t>, Linux</w:t>
            </w:r>
          </w:p>
        </w:tc>
        <w:tc>
          <w:tcPr>
            <w:tcW w:w="1960" w:type="dxa"/>
            <w:vAlign w:val="center"/>
          </w:tcPr>
          <w:p w14:paraId="204F3091" w14:textId="00348C6B" w:rsidR="00067992" w:rsidRDefault="00D03BEF" w:rsidP="002F4E6F">
            <w:pPr>
              <w:ind w:firstLine="0"/>
              <w:jc w:val="center"/>
              <w:rPr>
                <w:rFonts w:cs="Times New Roman"/>
                <w:bCs/>
                <w:color w:val="000000" w:themeColor="text1"/>
                <w:kern w:val="36"/>
                <w:szCs w:val="26"/>
              </w:rPr>
            </w:pPr>
            <w:r>
              <w:rPr>
                <w:rFonts w:cs="Times New Roman"/>
                <w:bCs/>
                <w:color w:val="000000" w:themeColor="text1"/>
                <w:kern w:val="36"/>
                <w:szCs w:val="26"/>
              </w:rPr>
              <w:t>Windows,</w:t>
            </w:r>
            <w:r w:rsidR="00802630">
              <w:rPr>
                <w:rFonts w:cs="Times New Roman"/>
                <w:bCs/>
                <w:color w:val="000000" w:themeColor="text1"/>
                <w:kern w:val="36"/>
                <w:szCs w:val="26"/>
              </w:rPr>
              <w:t xml:space="preserve"> </w:t>
            </w:r>
            <w:r>
              <w:rPr>
                <w:rFonts w:cs="Times New Roman"/>
                <w:bCs/>
                <w:color w:val="000000" w:themeColor="text1"/>
                <w:kern w:val="36"/>
                <w:szCs w:val="26"/>
              </w:rPr>
              <w:t>Linux</w:t>
            </w:r>
            <w:r w:rsidR="00802630">
              <w:rPr>
                <w:rFonts w:cs="Times New Roman"/>
                <w:bCs/>
                <w:color w:val="000000" w:themeColor="text1"/>
                <w:kern w:val="36"/>
                <w:szCs w:val="26"/>
              </w:rPr>
              <w:t>, macOS</w:t>
            </w:r>
          </w:p>
        </w:tc>
        <w:tc>
          <w:tcPr>
            <w:tcW w:w="1960" w:type="dxa"/>
            <w:vAlign w:val="center"/>
          </w:tcPr>
          <w:p w14:paraId="1906E38D" w14:textId="69146BC9" w:rsidR="00067992" w:rsidRDefault="00736C8A" w:rsidP="002F4E6F">
            <w:pPr>
              <w:ind w:firstLine="0"/>
              <w:jc w:val="center"/>
              <w:rPr>
                <w:rFonts w:cs="Times New Roman"/>
                <w:bCs/>
                <w:color w:val="000000" w:themeColor="text1"/>
                <w:kern w:val="36"/>
                <w:szCs w:val="26"/>
              </w:rPr>
            </w:pPr>
            <w:r>
              <w:rPr>
                <w:rFonts w:cs="Times New Roman"/>
                <w:bCs/>
                <w:color w:val="000000" w:themeColor="text1"/>
                <w:kern w:val="36"/>
                <w:szCs w:val="26"/>
              </w:rPr>
              <w:t>Window</w:t>
            </w:r>
            <w:r w:rsidR="00D03BEF">
              <w:rPr>
                <w:rFonts w:cs="Times New Roman"/>
                <w:bCs/>
                <w:color w:val="000000" w:themeColor="text1"/>
                <w:kern w:val="36"/>
                <w:szCs w:val="26"/>
              </w:rPr>
              <w:t xml:space="preserve">s, </w:t>
            </w:r>
            <w:r>
              <w:rPr>
                <w:rFonts w:cs="Times New Roman"/>
                <w:bCs/>
                <w:color w:val="000000" w:themeColor="text1"/>
                <w:kern w:val="36"/>
                <w:szCs w:val="26"/>
              </w:rPr>
              <w:t>Linux</w:t>
            </w:r>
          </w:p>
        </w:tc>
      </w:tr>
      <w:tr w:rsidR="00BD3278" w14:paraId="2EC7436B" w14:textId="77777777" w:rsidTr="002F4E6F">
        <w:tc>
          <w:tcPr>
            <w:tcW w:w="1960" w:type="dxa"/>
            <w:vAlign w:val="center"/>
          </w:tcPr>
          <w:p w14:paraId="69B65AAB" w14:textId="5EB7F17A" w:rsidR="00BD3278" w:rsidRPr="00B33835" w:rsidRDefault="00BD3278" w:rsidP="002F4E6F">
            <w:pPr>
              <w:ind w:firstLine="0"/>
              <w:jc w:val="center"/>
              <w:rPr>
                <w:rFonts w:cs="Times New Roman"/>
                <w:b/>
                <w:color w:val="000000" w:themeColor="text1"/>
                <w:kern w:val="36"/>
                <w:szCs w:val="26"/>
              </w:rPr>
            </w:pPr>
            <w:r>
              <w:rPr>
                <w:rFonts w:cs="Times New Roman"/>
                <w:b/>
                <w:color w:val="000000" w:themeColor="text1"/>
                <w:kern w:val="36"/>
                <w:szCs w:val="26"/>
              </w:rPr>
              <w:lastRenderedPageBreak/>
              <w:t>Ưu điểm</w:t>
            </w:r>
          </w:p>
        </w:tc>
        <w:tc>
          <w:tcPr>
            <w:tcW w:w="1960" w:type="dxa"/>
            <w:vAlign w:val="center"/>
          </w:tcPr>
          <w:p w14:paraId="13C13DF3" w14:textId="699B90C4" w:rsidR="00BD3278" w:rsidRDefault="0079113B" w:rsidP="0079113B">
            <w:pPr>
              <w:ind w:firstLine="0"/>
              <w:jc w:val="center"/>
              <w:rPr>
                <w:rFonts w:cs="Times New Roman"/>
                <w:bCs/>
                <w:color w:val="000000" w:themeColor="text1"/>
                <w:kern w:val="36"/>
                <w:szCs w:val="26"/>
              </w:rPr>
            </w:pPr>
            <w:r>
              <w:rPr>
                <w:rFonts w:cs="Times New Roman"/>
                <w:bCs/>
                <w:color w:val="000000" w:themeColor="text1"/>
                <w:kern w:val="36"/>
                <w:szCs w:val="26"/>
              </w:rPr>
              <w:t>Phát hiện heuristic và signature linh hoạt</w:t>
            </w:r>
          </w:p>
        </w:tc>
        <w:tc>
          <w:tcPr>
            <w:tcW w:w="1960" w:type="dxa"/>
            <w:vAlign w:val="center"/>
          </w:tcPr>
          <w:p w14:paraId="77724600" w14:textId="3F00C0CD" w:rsidR="00481E25" w:rsidRDefault="00481E25" w:rsidP="0079113B">
            <w:pPr>
              <w:ind w:firstLine="0"/>
              <w:jc w:val="center"/>
              <w:rPr>
                <w:rFonts w:cs="Times New Roman"/>
                <w:bCs/>
                <w:color w:val="000000" w:themeColor="text1"/>
                <w:kern w:val="36"/>
                <w:szCs w:val="26"/>
              </w:rPr>
            </w:pPr>
            <w:r>
              <w:rPr>
                <w:rFonts w:cs="Times New Roman"/>
                <w:bCs/>
                <w:color w:val="000000" w:themeColor="text1"/>
                <w:kern w:val="36"/>
                <w:szCs w:val="26"/>
              </w:rPr>
              <w:t>Cơ sở dữ liệu signature phông phú; tốc độ quét nhanh; giao diện trực quan, dễ sử dụng</w:t>
            </w:r>
          </w:p>
        </w:tc>
        <w:tc>
          <w:tcPr>
            <w:tcW w:w="1960" w:type="dxa"/>
            <w:vAlign w:val="center"/>
          </w:tcPr>
          <w:p w14:paraId="75F46D13" w14:textId="508EF68F" w:rsidR="00481E25" w:rsidRDefault="00481E25" w:rsidP="0079113B">
            <w:pPr>
              <w:ind w:firstLine="0"/>
              <w:jc w:val="center"/>
              <w:rPr>
                <w:rFonts w:cs="Times New Roman"/>
                <w:bCs/>
                <w:color w:val="000000" w:themeColor="text1"/>
                <w:kern w:val="36"/>
                <w:szCs w:val="26"/>
              </w:rPr>
            </w:pPr>
            <w:r>
              <w:rPr>
                <w:rFonts w:cs="Times New Roman"/>
                <w:bCs/>
                <w:color w:val="000000" w:themeColor="text1"/>
                <w:kern w:val="36"/>
                <w:szCs w:val="26"/>
              </w:rPr>
              <w:t>Hỗ trợ phát hiện virus và malware trên nhiều nền tảng</w:t>
            </w:r>
          </w:p>
        </w:tc>
        <w:tc>
          <w:tcPr>
            <w:tcW w:w="1960" w:type="dxa"/>
            <w:vAlign w:val="center"/>
          </w:tcPr>
          <w:p w14:paraId="3D097481" w14:textId="610991AA" w:rsidR="00481E25" w:rsidRDefault="00481E25" w:rsidP="002F4E6F">
            <w:pPr>
              <w:ind w:firstLine="0"/>
              <w:jc w:val="center"/>
              <w:rPr>
                <w:rFonts w:cs="Times New Roman"/>
                <w:bCs/>
                <w:color w:val="000000" w:themeColor="text1"/>
                <w:kern w:val="36"/>
                <w:szCs w:val="26"/>
              </w:rPr>
            </w:pPr>
            <w:r>
              <w:rPr>
                <w:rFonts w:cs="Times New Roman"/>
                <w:bCs/>
                <w:color w:val="000000" w:themeColor="text1"/>
                <w:kern w:val="36"/>
                <w:szCs w:val="26"/>
              </w:rPr>
              <w:t>Hỗ trợ phân tích runtime</w:t>
            </w:r>
          </w:p>
        </w:tc>
      </w:tr>
      <w:tr w:rsidR="006F2389" w14:paraId="1C452E3A" w14:textId="77777777" w:rsidTr="002F4E6F">
        <w:tc>
          <w:tcPr>
            <w:tcW w:w="1960" w:type="dxa"/>
            <w:vAlign w:val="center"/>
          </w:tcPr>
          <w:p w14:paraId="6E9D7C67" w14:textId="1EEBB3CE" w:rsidR="006F2389" w:rsidRDefault="006F2389" w:rsidP="002F4E6F">
            <w:pPr>
              <w:ind w:firstLine="0"/>
              <w:jc w:val="center"/>
              <w:rPr>
                <w:rFonts w:cs="Times New Roman"/>
                <w:b/>
                <w:color w:val="000000" w:themeColor="text1"/>
                <w:kern w:val="36"/>
                <w:szCs w:val="26"/>
              </w:rPr>
            </w:pPr>
            <w:r>
              <w:rPr>
                <w:rFonts w:cs="Times New Roman"/>
                <w:b/>
                <w:color w:val="000000" w:themeColor="text1"/>
                <w:kern w:val="36"/>
                <w:szCs w:val="26"/>
              </w:rPr>
              <w:t>Nhược điểm</w:t>
            </w:r>
          </w:p>
        </w:tc>
        <w:tc>
          <w:tcPr>
            <w:tcW w:w="1960" w:type="dxa"/>
            <w:vAlign w:val="center"/>
          </w:tcPr>
          <w:p w14:paraId="2ABA6598" w14:textId="2E4FCA5A" w:rsidR="006F2389" w:rsidRDefault="00A938EB" w:rsidP="002F4E6F">
            <w:pPr>
              <w:ind w:firstLine="0"/>
              <w:jc w:val="center"/>
              <w:rPr>
                <w:rFonts w:cs="Times New Roman"/>
                <w:bCs/>
                <w:color w:val="000000" w:themeColor="text1"/>
                <w:kern w:val="36"/>
                <w:szCs w:val="26"/>
              </w:rPr>
            </w:pPr>
            <w:r>
              <w:rPr>
                <w:rFonts w:cs="Times New Roman"/>
                <w:bCs/>
                <w:color w:val="000000" w:themeColor="text1"/>
                <w:kern w:val="36"/>
                <w:szCs w:val="26"/>
              </w:rPr>
              <w:t>Không hỗ trợ giải nén</w:t>
            </w:r>
          </w:p>
        </w:tc>
        <w:tc>
          <w:tcPr>
            <w:tcW w:w="1960" w:type="dxa"/>
            <w:vAlign w:val="center"/>
          </w:tcPr>
          <w:p w14:paraId="4BD83A88" w14:textId="2BADC820" w:rsidR="006F2389" w:rsidRDefault="00E53BA2" w:rsidP="002F4E6F">
            <w:pPr>
              <w:ind w:firstLine="0"/>
              <w:jc w:val="center"/>
              <w:rPr>
                <w:rFonts w:cs="Times New Roman"/>
                <w:bCs/>
                <w:color w:val="000000" w:themeColor="text1"/>
                <w:kern w:val="36"/>
                <w:szCs w:val="26"/>
              </w:rPr>
            </w:pPr>
            <w:r>
              <w:rPr>
                <w:rFonts w:cs="Times New Roman"/>
                <w:bCs/>
                <w:color w:val="000000" w:themeColor="text1"/>
                <w:kern w:val="36"/>
                <w:szCs w:val="26"/>
              </w:rPr>
              <w:t>Phụ thuộc vào signature, không phát hiện được các packer mới hoặc phức tạp</w:t>
            </w:r>
          </w:p>
        </w:tc>
        <w:tc>
          <w:tcPr>
            <w:tcW w:w="1960" w:type="dxa"/>
            <w:vAlign w:val="center"/>
          </w:tcPr>
          <w:p w14:paraId="414A43BB" w14:textId="26F9EAEC" w:rsidR="006F2389" w:rsidRDefault="0079113B" w:rsidP="002F4E6F">
            <w:pPr>
              <w:ind w:firstLine="0"/>
              <w:jc w:val="center"/>
              <w:rPr>
                <w:rFonts w:cs="Times New Roman"/>
                <w:bCs/>
                <w:color w:val="000000" w:themeColor="text1"/>
                <w:kern w:val="36"/>
                <w:szCs w:val="26"/>
              </w:rPr>
            </w:pPr>
            <w:r>
              <w:rPr>
                <w:rFonts w:cs="Times New Roman"/>
                <w:bCs/>
                <w:color w:val="000000" w:themeColor="text1"/>
                <w:kern w:val="36"/>
                <w:szCs w:val="26"/>
              </w:rPr>
              <w:t>Khả năng phát hiện packer yếu, tập trung vào malware hơn là phân tích tệp nén</w:t>
            </w:r>
          </w:p>
        </w:tc>
        <w:tc>
          <w:tcPr>
            <w:tcW w:w="1960" w:type="dxa"/>
            <w:vAlign w:val="center"/>
          </w:tcPr>
          <w:p w14:paraId="59152BFB" w14:textId="738F62EF" w:rsidR="006F2389" w:rsidRDefault="0079113B" w:rsidP="002F4E6F">
            <w:pPr>
              <w:ind w:firstLine="0"/>
              <w:jc w:val="center"/>
              <w:rPr>
                <w:rFonts w:cs="Times New Roman"/>
                <w:bCs/>
                <w:color w:val="000000" w:themeColor="text1"/>
                <w:kern w:val="36"/>
                <w:szCs w:val="26"/>
              </w:rPr>
            </w:pPr>
            <w:r>
              <w:rPr>
                <w:rFonts w:cs="Times New Roman"/>
                <w:bCs/>
                <w:color w:val="000000" w:themeColor="text1"/>
                <w:kern w:val="36"/>
                <w:szCs w:val="26"/>
              </w:rPr>
              <w:t>Chỉ hỗ trợ phát hiện một số loại packer cụ thể</w:t>
            </w:r>
          </w:p>
        </w:tc>
      </w:tr>
      <w:tr w:rsidR="00067992" w14:paraId="74F71211" w14:textId="77777777" w:rsidTr="002F4E6F">
        <w:tc>
          <w:tcPr>
            <w:tcW w:w="1960" w:type="dxa"/>
            <w:vAlign w:val="center"/>
          </w:tcPr>
          <w:p w14:paraId="14228CA0" w14:textId="1CA552E9" w:rsidR="00067992" w:rsidRPr="00B33835" w:rsidRDefault="005D5126" w:rsidP="002F4E6F">
            <w:pPr>
              <w:ind w:firstLine="0"/>
              <w:jc w:val="center"/>
              <w:rPr>
                <w:rFonts w:cs="Times New Roman"/>
                <w:b/>
                <w:color w:val="000000" w:themeColor="text1"/>
                <w:kern w:val="36"/>
                <w:szCs w:val="26"/>
              </w:rPr>
            </w:pPr>
            <w:r w:rsidRPr="00B33835">
              <w:rPr>
                <w:rFonts w:cs="Times New Roman"/>
                <w:b/>
                <w:color w:val="000000" w:themeColor="text1"/>
                <w:kern w:val="36"/>
                <w:szCs w:val="26"/>
              </w:rPr>
              <w:t>Có phát hiện file nén không</w:t>
            </w:r>
            <w:r w:rsidR="00B667E2" w:rsidRPr="00B33835">
              <w:rPr>
                <w:rFonts w:cs="Times New Roman"/>
                <w:b/>
                <w:color w:val="000000" w:themeColor="text1"/>
                <w:kern w:val="36"/>
                <w:szCs w:val="26"/>
              </w:rPr>
              <w:t>?</w:t>
            </w:r>
          </w:p>
        </w:tc>
        <w:tc>
          <w:tcPr>
            <w:tcW w:w="1960" w:type="dxa"/>
            <w:vAlign w:val="center"/>
          </w:tcPr>
          <w:p w14:paraId="0C7998F7" w14:textId="1CB33CB4" w:rsidR="00067992" w:rsidRDefault="00736C8A" w:rsidP="002F4E6F">
            <w:pPr>
              <w:ind w:firstLine="0"/>
              <w:jc w:val="center"/>
              <w:rPr>
                <w:rFonts w:cs="Times New Roman"/>
                <w:bCs/>
                <w:color w:val="000000" w:themeColor="text1"/>
                <w:kern w:val="36"/>
                <w:szCs w:val="26"/>
              </w:rPr>
            </w:pPr>
            <w:r>
              <w:rPr>
                <w:rFonts w:cs="Times New Roman"/>
                <w:bCs/>
                <w:color w:val="000000" w:themeColor="text1"/>
                <w:kern w:val="36"/>
                <w:szCs w:val="26"/>
              </w:rPr>
              <w:t>Có</w:t>
            </w:r>
            <w:r w:rsidR="008F4644">
              <w:rPr>
                <w:rFonts w:cs="Times New Roman"/>
                <w:bCs/>
                <w:color w:val="000000" w:themeColor="text1"/>
                <w:kern w:val="36"/>
                <w:szCs w:val="26"/>
              </w:rPr>
              <w:t xml:space="preserve"> thể phát hiện </w:t>
            </w:r>
            <w:r w:rsidR="008E62F5">
              <w:rPr>
                <w:rFonts w:cs="Times New Roman"/>
                <w:bCs/>
                <w:color w:val="000000" w:themeColor="text1"/>
                <w:kern w:val="36"/>
                <w:szCs w:val="26"/>
              </w:rPr>
              <w:t>93.39% file nén</w:t>
            </w:r>
          </w:p>
        </w:tc>
        <w:tc>
          <w:tcPr>
            <w:tcW w:w="1960" w:type="dxa"/>
            <w:vAlign w:val="center"/>
          </w:tcPr>
          <w:p w14:paraId="2FEDF01B" w14:textId="0DD312B3" w:rsidR="00067992" w:rsidRDefault="00736C8A" w:rsidP="002F4E6F">
            <w:pPr>
              <w:ind w:firstLine="0"/>
              <w:jc w:val="center"/>
              <w:rPr>
                <w:rFonts w:cs="Times New Roman"/>
                <w:bCs/>
                <w:color w:val="000000" w:themeColor="text1"/>
                <w:kern w:val="36"/>
                <w:szCs w:val="26"/>
              </w:rPr>
            </w:pPr>
            <w:r>
              <w:rPr>
                <w:rFonts w:cs="Times New Roman"/>
                <w:bCs/>
                <w:color w:val="000000" w:themeColor="text1"/>
                <w:kern w:val="36"/>
                <w:szCs w:val="26"/>
              </w:rPr>
              <w:t>Có</w:t>
            </w:r>
            <w:r w:rsidR="008E62F5">
              <w:rPr>
                <w:rFonts w:cs="Times New Roman"/>
                <w:bCs/>
                <w:color w:val="000000" w:themeColor="text1"/>
                <w:kern w:val="36"/>
                <w:szCs w:val="26"/>
              </w:rPr>
              <w:t xml:space="preserve"> thể phát hiện 98.35% file nén</w:t>
            </w:r>
          </w:p>
        </w:tc>
        <w:tc>
          <w:tcPr>
            <w:tcW w:w="1960" w:type="dxa"/>
            <w:vAlign w:val="center"/>
          </w:tcPr>
          <w:p w14:paraId="5621145F" w14:textId="7790EB09" w:rsidR="00067992" w:rsidRDefault="00736C8A" w:rsidP="002F4E6F">
            <w:pPr>
              <w:ind w:firstLine="0"/>
              <w:jc w:val="center"/>
              <w:rPr>
                <w:rFonts w:cs="Times New Roman"/>
                <w:bCs/>
                <w:color w:val="000000" w:themeColor="text1"/>
                <w:kern w:val="36"/>
                <w:szCs w:val="26"/>
              </w:rPr>
            </w:pPr>
            <w:r>
              <w:rPr>
                <w:rFonts w:cs="Times New Roman"/>
                <w:bCs/>
                <w:color w:val="000000" w:themeColor="text1"/>
                <w:kern w:val="36"/>
                <w:szCs w:val="26"/>
              </w:rPr>
              <w:t>Có</w:t>
            </w:r>
            <w:r w:rsidR="008E62F5">
              <w:rPr>
                <w:rFonts w:cs="Times New Roman"/>
                <w:bCs/>
                <w:color w:val="000000" w:themeColor="text1"/>
                <w:kern w:val="36"/>
                <w:szCs w:val="26"/>
              </w:rPr>
              <w:t xml:space="preserve"> thể phát hiện </w:t>
            </w:r>
            <w:r w:rsidR="00253D97">
              <w:rPr>
                <w:rFonts w:cs="Times New Roman"/>
                <w:bCs/>
                <w:color w:val="000000" w:themeColor="text1"/>
                <w:kern w:val="36"/>
                <w:szCs w:val="26"/>
              </w:rPr>
              <w:t>84% file nén</w:t>
            </w:r>
          </w:p>
        </w:tc>
        <w:tc>
          <w:tcPr>
            <w:tcW w:w="1960" w:type="dxa"/>
            <w:vAlign w:val="center"/>
          </w:tcPr>
          <w:p w14:paraId="4E17752D" w14:textId="2184B06B" w:rsidR="00067992" w:rsidRDefault="00736C8A" w:rsidP="002F4E6F">
            <w:pPr>
              <w:ind w:firstLine="0"/>
              <w:jc w:val="center"/>
              <w:rPr>
                <w:rFonts w:cs="Times New Roman"/>
                <w:bCs/>
                <w:color w:val="000000" w:themeColor="text1"/>
                <w:kern w:val="36"/>
                <w:szCs w:val="26"/>
              </w:rPr>
            </w:pPr>
            <w:r>
              <w:rPr>
                <w:rFonts w:cs="Times New Roman"/>
                <w:bCs/>
                <w:color w:val="000000" w:themeColor="text1"/>
                <w:kern w:val="36"/>
                <w:szCs w:val="26"/>
              </w:rPr>
              <w:t>Có</w:t>
            </w:r>
            <w:r w:rsidR="00253D97">
              <w:rPr>
                <w:rFonts w:cs="Times New Roman"/>
                <w:bCs/>
                <w:color w:val="000000" w:themeColor="text1"/>
                <w:kern w:val="36"/>
                <w:szCs w:val="26"/>
              </w:rPr>
              <w:t xml:space="preserve"> thể phát hiện 99.33% </w:t>
            </w:r>
            <w:r w:rsidR="008145DE">
              <w:rPr>
                <w:rFonts w:cs="Times New Roman"/>
                <w:bCs/>
                <w:color w:val="000000" w:themeColor="text1"/>
                <w:kern w:val="36"/>
                <w:szCs w:val="26"/>
              </w:rPr>
              <w:t>file nén</w:t>
            </w:r>
          </w:p>
        </w:tc>
      </w:tr>
      <w:tr w:rsidR="00067992" w14:paraId="0C4BE681" w14:textId="77777777" w:rsidTr="002F4E6F">
        <w:tc>
          <w:tcPr>
            <w:tcW w:w="1960" w:type="dxa"/>
            <w:vAlign w:val="center"/>
          </w:tcPr>
          <w:p w14:paraId="457D0465" w14:textId="6909377E" w:rsidR="00067992" w:rsidRPr="00B33835" w:rsidRDefault="00B667E2" w:rsidP="002F4E6F">
            <w:pPr>
              <w:ind w:firstLine="0"/>
              <w:jc w:val="center"/>
              <w:rPr>
                <w:rFonts w:cs="Times New Roman"/>
                <w:b/>
                <w:color w:val="000000" w:themeColor="text1"/>
                <w:kern w:val="36"/>
                <w:szCs w:val="26"/>
              </w:rPr>
            </w:pPr>
            <w:r w:rsidRPr="00B33835">
              <w:rPr>
                <w:rFonts w:cs="Times New Roman"/>
                <w:b/>
                <w:color w:val="000000" w:themeColor="text1"/>
                <w:kern w:val="36"/>
                <w:szCs w:val="26"/>
              </w:rPr>
              <w:t>Phát hiện đúng</w:t>
            </w:r>
            <w:r w:rsidR="001734CC" w:rsidRPr="00B33835">
              <w:rPr>
                <w:rFonts w:cs="Times New Roman"/>
                <w:b/>
                <w:color w:val="000000" w:themeColor="text1"/>
                <w:kern w:val="36"/>
                <w:szCs w:val="26"/>
              </w:rPr>
              <w:t xml:space="preserve"> hay sai?</w:t>
            </w:r>
          </w:p>
        </w:tc>
        <w:tc>
          <w:tcPr>
            <w:tcW w:w="1960" w:type="dxa"/>
            <w:vAlign w:val="center"/>
          </w:tcPr>
          <w:p w14:paraId="681E7805" w14:textId="6BC4D993" w:rsidR="00067992" w:rsidRDefault="002F4474" w:rsidP="002F4E6F">
            <w:pPr>
              <w:ind w:firstLine="0"/>
              <w:jc w:val="center"/>
              <w:rPr>
                <w:rFonts w:cs="Times New Roman"/>
                <w:bCs/>
                <w:color w:val="000000" w:themeColor="text1"/>
                <w:kern w:val="36"/>
                <w:szCs w:val="26"/>
              </w:rPr>
            </w:pPr>
            <w:r>
              <w:rPr>
                <w:rFonts w:cs="Times New Roman"/>
                <w:bCs/>
                <w:color w:val="000000" w:themeColor="text1"/>
                <w:kern w:val="36"/>
                <w:szCs w:val="26"/>
              </w:rPr>
              <w:t>Đúng 99</w:t>
            </w:r>
            <w:r w:rsidR="008145DE">
              <w:rPr>
                <w:rFonts w:cs="Times New Roman"/>
                <w:bCs/>
                <w:color w:val="000000" w:themeColor="text1"/>
                <w:kern w:val="36"/>
                <w:szCs w:val="26"/>
              </w:rPr>
              <w:t>.</w:t>
            </w:r>
            <w:r w:rsidR="000B0E21">
              <w:rPr>
                <w:rFonts w:cs="Times New Roman"/>
                <w:bCs/>
                <w:color w:val="000000" w:themeColor="text1"/>
                <w:kern w:val="36"/>
                <w:szCs w:val="26"/>
              </w:rPr>
              <w:t>88</w:t>
            </w:r>
            <w:r>
              <w:rPr>
                <w:rFonts w:cs="Times New Roman"/>
                <w:bCs/>
                <w:color w:val="000000" w:themeColor="text1"/>
                <w:kern w:val="36"/>
                <w:szCs w:val="26"/>
              </w:rPr>
              <w:t>%</w:t>
            </w:r>
          </w:p>
        </w:tc>
        <w:tc>
          <w:tcPr>
            <w:tcW w:w="1960" w:type="dxa"/>
            <w:vAlign w:val="center"/>
          </w:tcPr>
          <w:p w14:paraId="73EF5625" w14:textId="12734AFA" w:rsidR="00067992" w:rsidRDefault="00A80F78" w:rsidP="002F4E6F">
            <w:pPr>
              <w:ind w:firstLine="0"/>
              <w:jc w:val="center"/>
              <w:rPr>
                <w:rFonts w:cs="Times New Roman"/>
                <w:bCs/>
                <w:color w:val="000000" w:themeColor="text1"/>
                <w:kern w:val="36"/>
                <w:szCs w:val="26"/>
              </w:rPr>
            </w:pPr>
            <w:r>
              <w:rPr>
                <w:rFonts w:cs="Times New Roman"/>
                <w:bCs/>
                <w:color w:val="000000" w:themeColor="text1"/>
                <w:kern w:val="36"/>
                <w:szCs w:val="26"/>
              </w:rPr>
              <w:t>Đúng 9</w:t>
            </w:r>
            <w:r w:rsidR="000A3994">
              <w:rPr>
                <w:rFonts w:cs="Times New Roman"/>
                <w:bCs/>
                <w:color w:val="000000" w:themeColor="text1"/>
                <w:kern w:val="36"/>
                <w:szCs w:val="26"/>
              </w:rPr>
              <w:t>2.3</w:t>
            </w:r>
            <w:r w:rsidR="00CF4FFA">
              <w:rPr>
                <w:rFonts w:cs="Times New Roman"/>
                <w:bCs/>
                <w:color w:val="000000" w:themeColor="text1"/>
                <w:kern w:val="36"/>
                <w:szCs w:val="26"/>
              </w:rPr>
              <w:t>8</w:t>
            </w:r>
            <w:r>
              <w:rPr>
                <w:rFonts w:cs="Times New Roman"/>
                <w:bCs/>
                <w:color w:val="000000" w:themeColor="text1"/>
                <w:kern w:val="36"/>
                <w:szCs w:val="26"/>
              </w:rPr>
              <w:t>%</w:t>
            </w:r>
          </w:p>
        </w:tc>
        <w:tc>
          <w:tcPr>
            <w:tcW w:w="1960" w:type="dxa"/>
            <w:vAlign w:val="center"/>
          </w:tcPr>
          <w:p w14:paraId="3FC8ACB9" w14:textId="3ECF542F" w:rsidR="00067992" w:rsidRDefault="00A80F78" w:rsidP="002F4E6F">
            <w:pPr>
              <w:ind w:firstLine="0"/>
              <w:jc w:val="center"/>
              <w:rPr>
                <w:rFonts w:cs="Times New Roman"/>
                <w:bCs/>
                <w:color w:val="000000" w:themeColor="text1"/>
                <w:kern w:val="36"/>
                <w:szCs w:val="26"/>
              </w:rPr>
            </w:pPr>
            <w:r>
              <w:rPr>
                <w:rFonts w:cs="Times New Roman"/>
                <w:bCs/>
                <w:color w:val="000000" w:themeColor="text1"/>
                <w:kern w:val="36"/>
                <w:szCs w:val="26"/>
              </w:rPr>
              <w:t xml:space="preserve">Đúng </w:t>
            </w:r>
            <w:r w:rsidR="00F367D6">
              <w:rPr>
                <w:rFonts w:cs="Times New Roman"/>
                <w:bCs/>
                <w:color w:val="000000" w:themeColor="text1"/>
                <w:kern w:val="36"/>
                <w:szCs w:val="26"/>
              </w:rPr>
              <w:t>97.06</w:t>
            </w:r>
            <w:r>
              <w:rPr>
                <w:rFonts w:cs="Times New Roman"/>
                <w:bCs/>
                <w:color w:val="000000" w:themeColor="text1"/>
                <w:kern w:val="36"/>
                <w:szCs w:val="26"/>
              </w:rPr>
              <w:t>%</w:t>
            </w:r>
          </w:p>
        </w:tc>
        <w:tc>
          <w:tcPr>
            <w:tcW w:w="1960" w:type="dxa"/>
            <w:vAlign w:val="center"/>
          </w:tcPr>
          <w:p w14:paraId="1097029C" w14:textId="468303C5" w:rsidR="00067992" w:rsidRDefault="00A80F78" w:rsidP="002F4E6F">
            <w:pPr>
              <w:ind w:firstLine="0"/>
              <w:jc w:val="center"/>
              <w:rPr>
                <w:rFonts w:cs="Times New Roman"/>
                <w:bCs/>
                <w:color w:val="000000" w:themeColor="text1"/>
                <w:kern w:val="36"/>
                <w:szCs w:val="26"/>
              </w:rPr>
            </w:pPr>
            <w:r>
              <w:rPr>
                <w:rFonts w:cs="Times New Roman"/>
                <w:bCs/>
                <w:color w:val="000000" w:themeColor="text1"/>
                <w:kern w:val="36"/>
                <w:szCs w:val="26"/>
              </w:rPr>
              <w:t>Đúng 9</w:t>
            </w:r>
            <w:r w:rsidR="00CF4FFA">
              <w:rPr>
                <w:rFonts w:cs="Times New Roman"/>
                <w:bCs/>
                <w:color w:val="000000" w:themeColor="text1"/>
                <w:kern w:val="36"/>
                <w:szCs w:val="26"/>
              </w:rPr>
              <w:t>6.95</w:t>
            </w:r>
            <w:r>
              <w:rPr>
                <w:rFonts w:cs="Times New Roman"/>
                <w:bCs/>
                <w:color w:val="000000" w:themeColor="text1"/>
                <w:kern w:val="36"/>
                <w:szCs w:val="26"/>
              </w:rPr>
              <w:t>%</w:t>
            </w:r>
          </w:p>
        </w:tc>
      </w:tr>
      <w:tr w:rsidR="002E0EE5" w14:paraId="53BDF09E" w14:textId="77777777" w:rsidTr="002F4E6F">
        <w:tc>
          <w:tcPr>
            <w:tcW w:w="1960" w:type="dxa"/>
            <w:vAlign w:val="center"/>
          </w:tcPr>
          <w:p w14:paraId="368AAC5B" w14:textId="5D8CE357" w:rsidR="002E0EE5" w:rsidRPr="00B33835" w:rsidRDefault="002E0EE5" w:rsidP="002F4E6F">
            <w:pPr>
              <w:ind w:firstLine="0"/>
              <w:jc w:val="center"/>
              <w:rPr>
                <w:rFonts w:cs="Times New Roman"/>
                <w:b/>
                <w:color w:val="000000" w:themeColor="text1"/>
                <w:kern w:val="36"/>
                <w:szCs w:val="26"/>
              </w:rPr>
            </w:pPr>
            <w:r w:rsidRPr="00B33835">
              <w:rPr>
                <w:rFonts w:cs="Times New Roman"/>
                <w:b/>
                <w:color w:val="000000" w:themeColor="text1"/>
                <w:kern w:val="36"/>
                <w:szCs w:val="26"/>
              </w:rPr>
              <w:t>Thời gian chạy trung bình</w:t>
            </w:r>
          </w:p>
        </w:tc>
        <w:tc>
          <w:tcPr>
            <w:tcW w:w="1960" w:type="dxa"/>
            <w:vAlign w:val="center"/>
          </w:tcPr>
          <w:p w14:paraId="0102F05C" w14:textId="33085028" w:rsidR="002E0EE5" w:rsidRDefault="002E0EE5" w:rsidP="002F4E6F">
            <w:pPr>
              <w:ind w:firstLine="0"/>
              <w:jc w:val="center"/>
              <w:rPr>
                <w:rFonts w:cs="Times New Roman"/>
                <w:bCs/>
                <w:color w:val="000000" w:themeColor="text1"/>
                <w:kern w:val="36"/>
                <w:szCs w:val="26"/>
              </w:rPr>
            </w:pPr>
            <w:r>
              <w:rPr>
                <w:rFonts w:cs="Times New Roman"/>
                <w:bCs/>
                <w:color w:val="000000" w:themeColor="text1"/>
                <w:kern w:val="36"/>
                <w:szCs w:val="26"/>
              </w:rPr>
              <w:t>0.</w:t>
            </w:r>
            <w:r w:rsidR="005968F1">
              <w:rPr>
                <w:rFonts w:cs="Times New Roman"/>
                <w:bCs/>
                <w:color w:val="000000" w:themeColor="text1"/>
                <w:kern w:val="36"/>
                <w:szCs w:val="26"/>
              </w:rPr>
              <w:t>26</w:t>
            </w:r>
            <w:r>
              <w:rPr>
                <w:rFonts w:cs="Times New Roman"/>
                <w:bCs/>
                <w:color w:val="000000" w:themeColor="text1"/>
                <w:kern w:val="36"/>
                <w:szCs w:val="26"/>
              </w:rPr>
              <w:t>s</w:t>
            </w:r>
          </w:p>
        </w:tc>
        <w:tc>
          <w:tcPr>
            <w:tcW w:w="1960" w:type="dxa"/>
            <w:vAlign w:val="center"/>
          </w:tcPr>
          <w:p w14:paraId="68CBAFF8" w14:textId="2F0DA372" w:rsidR="002E0EE5" w:rsidRDefault="002E0EE5" w:rsidP="002F4E6F">
            <w:pPr>
              <w:ind w:firstLine="0"/>
              <w:jc w:val="center"/>
              <w:rPr>
                <w:rFonts w:cs="Times New Roman"/>
                <w:bCs/>
                <w:color w:val="000000" w:themeColor="text1"/>
                <w:kern w:val="36"/>
                <w:szCs w:val="26"/>
              </w:rPr>
            </w:pPr>
            <w:r>
              <w:rPr>
                <w:rFonts w:cs="Times New Roman"/>
                <w:bCs/>
                <w:color w:val="000000" w:themeColor="text1"/>
                <w:kern w:val="36"/>
                <w:szCs w:val="26"/>
              </w:rPr>
              <w:t>0.</w:t>
            </w:r>
            <w:r w:rsidR="005968F1">
              <w:rPr>
                <w:rFonts w:cs="Times New Roman"/>
                <w:bCs/>
                <w:color w:val="000000" w:themeColor="text1"/>
                <w:kern w:val="36"/>
                <w:szCs w:val="26"/>
              </w:rPr>
              <w:t>35</w:t>
            </w:r>
            <w:r>
              <w:rPr>
                <w:rFonts w:cs="Times New Roman"/>
                <w:bCs/>
                <w:color w:val="000000" w:themeColor="text1"/>
                <w:kern w:val="36"/>
                <w:szCs w:val="26"/>
              </w:rPr>
              <w:t>s</w:t>
            </w:r>
          </w:p>
        </w:tc>
        <w:tc>
          <w:tcPr>
            <w:tcW w:w="1960" w:type="dxa"/>
            <w:vAlign w:val="center"/>
          </w:tcPr>
          <w:p w14:paraId="692A9FEC" w14:textId="44EF420A" w:rsidR="002E0EE5" w:rsidRDefault="008A3BC0" w:rsidP="002F4E6F">
            <w:pPr>
              <w:ind w:firstLine="0"/>
              <w:jc w:val="center"/>
              <w:rPr>
                <w:rFonts w:cs="Times New Roman"/>
                <w:bCs/>
                <w:color w:val="000000" w:themeColor="text1"/>
                <w:kern w:val="36"/>
                <w:szCs w:val="26"/>
              </w:rPr>
            </w:pPr>
            <w:r>
              <w:rPr>
                <w:rFonts w:cs="Times New Roman"/>
                <w:bCs/>
                <w:color w:val="000000" w:themeColor="text1"/>
                <w:kern w:val="36"/>
                <w:szCs w:val="26"/>
              </w:rPr>
              <w:t>43.4</w:t>
            </w:r>
            <w:r w:rsidR="000A3994">
              <w:rPr>
                <w:rFonts w:cs="Times New Roman"/>
                <w:bCs/>
                <w:color w:val="000000" w:themeColor="text1"/>
                <w:kern w:val="36"/>
                <w:szCs w:val="26"/>
              </w:rPr>
              <w:t>3</w:t>
            </w:r>
            <w:r w:rsidR="002E0EE5">
              <w:rPr>
                <w:rFonts w:cs="Times New Roman"/>
                <w:bCs/>
                <w:color w:val="000000" w:themeColor="text1"/>
                <w:kern w:val="36"/>
                <w:szCs w:val="26"/>
              </w:rPr>
              <w:t>s</w:t>
            </w:r>
          </w:p>
        </w:tc>
        <w:tc>
          <w:tcPr>
            <w:tcW w:w="1960" w:type="dxa"/>
            <w:vAlign w:val="center"/>
          </w:tcPr>
          <w:p w14:paraId="23461C71" w14:textId="14CF3B0E" w:rsidR="002E0EE5" w:rsidRDefault="008A3BC0" w:rsidP="002F4E6F">
            <w:pPr>
              <w:ind w:firstLine="0"/>
              <w:jc w:val="center"/>
              <w:rPr>
                <w:rFonts w:cs="Times New Roman"/>
                <w:bCs/>
                <w:color w:val="000000" w:themeColor="text1"/>
                <w:kern w:val="36"/>
                <w:szCs w:val="26"/>
              </w:rPr>
            </w:pPr>
            <w:r>
              <w:rPr>
                <w:rFonts w:cs="Times New Roman"/>
                <w:bCs/>
                <w:color w:val="000000" w:themeColor="text1"/>
                <w:kern w:val="36"/>
                <w:szCs w:val="26"/>
              </w:rPr>
              <w:t>0.2</w:t>
            </w:r>
            <w:r w:rsidR="00CF4FFA">
              <w:rPr>
                <w:rFonts w:cs="Times New Roman"/>
                <w:bCs/>
                <w:color w:val="000000" w:themeColor="text1"/>
                <w:kern w:val="36"/>
                <w:szCs w:val="26"/>
              </w:rPr>
              <w:t>4</w:t>
            </w:r>
            <w:r w:rsidR="002E0EE5">
              <w:rPr>
                <w:rFonts w:cs="Times New Roman"/>
                <w:bCs/>
                <w:color w:val="000000" w:themeColor="text1"/>
                <w:kern w:val="36"/>
                <w:szCs w:val="26"/>
              </w:rPr>
              <w:t>s</w:t>
            </w:r>
          </w:p>
        </w:tc>
      </w:tr>
      <w:tr w:rsidR="00067992" w14:paraId="1BF6E367" w14:textId="77777777" w:rsidTr="002F4E6F">
        <w:tc>
          <w:tcPr>
            <w:tcW w:w="1960" w:type="dxa"/>
            <w:vAlign w:val="center"/>
          </w:tcPr>
          <w:p w14:paraId="56D68F72" w14:textId="325F91E2" w:rsidR="00067992" w:rsidRPr="00B33835" w:rsidRDefault="001734CC" w:rsidP="002F4E6F">
            <w:pPr>
              <w:ind w:firstLine="0"/>
              <w:jc w:val="center"/>
              <w:rPr>
                <w:rFonts w:cs="Times New Roman"/>
                <w:b/>
                <w:color w:val="000000" w:themeColor="text1"/>
                <w:kern w:val="36"/>
                <w:szCs w:val="26"/>
              </w:rPr>
            </w:pPr>
            <w:r w:rsidRPr="00B33835">
              <w:rPr>
                <w:rFonts w:cs="Times New Roman"/>
                <w:b/>
                <w:color w:val="000000" w:themeColor="text1"/>
                <w:kern w:val="36"/>
                <w:szCs w:val="26"/>
              </w:rPr>
              <w:t>Có thể giải nén không?</w:t>
            </w:r>
          </w:p>
        </w:tc>
        <w:tc>
          <w:tcPr>
            <w:tcW w:w="1960" w:type="dxa"/>
            <w:vAlign w:val="center"/>
          </w:tcPr>
          <w:p w14:paraId="0049E52E" w14:textId="6407FDE9" w:rsidR="00067992" w:rsidRDefault="00A80F78" w:rsidP="002F4E6F">
            <w:pPr>
              <w:ind w:firstLine="0"/>
              <w:jc w:val="center"/>
              <w:rPr>
                <w:rFonts w:cs="Times New Roman"/>
                <w:bCs/>
                <w:color w:val="000000" w:themeColor="text1"/>
                <w:kern w:val="36"/>
                <w:szCs w:val="26"/>
              </w:rPr>
            </w:pPr>
            <w:r>
              <w:rPr>
                <w:rFonts w:cs="Times New Roman"/>
                <w:bCs/>
                <w:color w:val="000000" w:themeColor="text1"/>
                <w:kern w:val="36"/>
                <w:szCs w:val="26"/>
              </w:rPr>
              <w:t>Không</w:t>
            </w:r>
          </w:p>
        </w:tc>
        <w:tc>
          <w:tcPr>
            <w:tcW w:w="1960" w:type="dxa"/>
            <w:vAlign w:val="center"/>
          </w:tcPr>
          <w:p w14:paraId="2DE9C43E" w14:textId="60082951" w:rsidR="00067992" w:rsidRDefault="00AC57DB" w:rsidP="002F4E6F">
            <w:pPr>
              <w:ind w:firstLine="0"/>
              <w:jc w:val="center"/>
              <w:rPr>
                <w:rFonts w:cs="Times New Roman"/>
                <w:bCs/>
                <w:color w:val="000000" w:themeColor="text1"/>
                <w:kern w:val="36"/>
                <w:szCs w:val="26"/>
              </w:rPr>
            </w:pPr>
            <w:r>
              <w:rPr>
                <w:rFonts w:cs="Times New Roman"/>
                <w:bCs/>
                <w:color w:val="000000" w:themeColor="text1"/>
                <w:kern w:val="36"/>
                <w:szCs w:val="26"/>
              </w:rPr>
              <w:t>Có thể nếu dùng plugins và chỉ 1 ít packer</w:t>
            </w:r>
          </w:p>
        </w:tc>
        <w:tc>
          <w:tcPr>
            <w:tcW w:w="1960" w:type="dxa"/>
            <w:vAlign w:val="center"/>
          </w:tcPr>
          <w:p w14:paraId="7C1A50A5" w14:textId="30CE7D16" w:rsidR="00067992" w:rsidRDefault="006F2D89" w:rsidP="002F4E6F">
            <w:pPr>
              <w:ind w:firstLine="0"/>
              <w:jc w:val="center"/>
              <w:rPr>
                <w:rFonts w:cs="Times New Roman"/>
                <w:bCs/>
                <w:color w:val="000000" w:themeColor="text1"/>
                <w:kern w:val="36"/>
                <w:szCs w:val="26"/>
              </w:rPr>
            </w:pPr>
            <w:r>
              <w:rPr>
                <w:rFonts w:cs="Times New Roman"/>
                <w:bCs/>
                <w:color w:val="000000" w:themeColor="text1"/>
                <w:kern w:val="36"/>
                <w:szCs w:val="26"/>
              </w:rPr>
              <w:t>Có thể</w:t>
            </w:r>
            <w:r w:rsidR="00C41762">
              <w:rPr>
                <w:rFonts w:cs="Times New Roman"/>
                <w:bCs/>
                <w:color w:val="000000" w:themeColor="text1"/>
                <w:kern w:val="36"/>
                <w:szCs w:val="26"/>
              </w:rPr>
              <w:t xml:space="preserve"> nhưng chỉ đối với vài packer</w:t>
            </w:r>
          </w:p>
        </w:tc>
        <w:tc>
          <w:tcPr>
            <w:tcW w:w="1960" w:type="dxa"/>
            <w:vAlign w:val="center"/>
          </w:tcPr>
          <w:p w14:paraId="1894B52B" w14:textId="458505D6" w:rsidR="00067992" w:rsidRDefault="00AC57DB" w:rsidP="00B33835">
            <w:pPr>
              <w:keepNext/>
              <w:ind w:firstLine="0"/>
              <w:jc w:val="center"/>
              <w:rPr>
                <w:rFonts w:cs="Times New Roman"/>
                <w:bCs/>
                <w:color w:val="000000" w:themeColor="text1"/>
                <w:kern w:val="36"/>
                <w:szCs w:val="26"/>
              </w:rPr>
            </w:pPr>
            <w:r>
              <w:rPr>
                <w:rFonts w:cs="Times New Roman"/>
                <w:bCs/>
                <w:color w:val="000000" w:themeColor="text1"/>
                <w:kern w:val="36"/>
                <w:szCs w:val="26"/>
              </w:rPr>
              <w:t>Có</w:t>
            </w:r>
            <w:r w:rsidR="00C41762">
              <w:rPr>
                <w:rFonts w:cs="Times New Roman"/>
                <w:bCs/>
                <w:color w:val="000000" w:themeColor="text1"/>
                <w:kern w:val="36"/>
                <w:szCs w:val="26"/>
              </w:rPr>
              <w:t xml:space="preserve"> thể</w:t>
            </w:r>
            <w:r w:rsidR="00641314">
              <w:rPr>
                <w:rFonts w:cs="Times New Roman"/>
                <w:bCs/>
                <w:color w:val="000000" w:themeColor="text1"/>
                <w:kern w:val="36"/>
                <w:szCs w:val="26"/>
              </w:rPr>
              <w:t xml:space="preserve"> với 1 vài packer</w:t>
            </w:r>
          </w:p>
        </w:tc>
      </w:tr>
    </w:tbl>
    <w:p w14:paraId="7D5F18AD" w14:textId="27134D8C" w:rsidR="00227707" w:rsidRPr="001D4D6B" w:rsidRDefault="00B33835" w:rsidP="00B33835">
      <w:pPr>
        <w:pStyle w:val="Caption"/>
        <w:rPr>
          <w:bCs/>
          <w:color w:val="000000" w:themeColor="text1"/>
          <w:kern w:val="36"/>
          <w:szCs w:val="26"/>
        </w:rPr>
      </w:pPr>
      <w:bookmarkStart w:id="366" w:name="_Toc187796363"/>
      <w:r>
        <w:t xml:space="preserve">Bảng </w:t>
      </w:r>
      <w:fldSimple w:instr=" SEQ Bảng \* ARABIC ">
        <w:r w:rsidR="0052290A">
          <w:rPr>
            <w:noProof/>
          </w:rPr>
          <w:t>3</w:t>
        </w:r>
      </w:fldSimple>
      <w:r>
        <w:t>. So sánh các công cụ</w:t>
      </w:r>
      <w:bookmarkEnd w:id="366"/>
    </w:p>
    <w:p w14:paraId="3A676DE7" w14:textId="77777777" w:rsidR="00A04FAA" w:rsidRPr="00A04FAA" w:rsidRDefault="00A04FAA" w:rsidP="00A04FAA">
      <w:pPr>
        <w:ind w:firstLine="0"/>
        <w:rPr>
          <w:rFonts w:cs="Times New Roman"/>
          <w:bCs/>
          <w:color w:val="000000" w:themeColor="text1"/>
          <w:kern w:val="36"/>
          <w:szCs w:val="26"/>
        </w:rPr>
      </w:pPr>
    </w:p>
    <w:p w14:paraId="5100B33E" w14:textId="2993E7B2" w:rsidR="00472830" w:rsidRPr="00FB0149" w:rsidRDefault="00472830" w:rsidP="00FB0149">
      <w:pPr>
        <w:ind w:firstLine="0"/>
        <w:rPr>
          <w:rFonts w:eastAsia="Times New Roman" w:cs="Times New Roman"/>
          <w:b/>
          <w:color w:val="000000" w:themeColor="text1"/>
          <w:kern w:val="36"/>
          <w:sz w:val="36"/>
          <w:szCs w:val="36"/>
        </w:rPr>
      </w:pPr>
      <w:r w:rsidRPr="00FB0149">
        <w:rPr>
          <w:rFonts w:cs="Times New Roman"/>
          <w:b/>
          <w:color w:val="000000" w:themeColor="text1"/>
          <w:kern w:val="36"/>
          <w:sz w:val="36"/>
          <w:szCs w:val="36"/>
        </w:rPr>
        <w:br w:type="page"/>
      </w:r>
    </w:p>
    <w:p w14:paraId="358E1C03" w14:textId="5ADA9AE4" w:rsidR="00FC1B27" w:rsidRDefault="007C7E78" w:rsidP="001B5B74">
      <w:pPr>
        <w:pStyle w:val="Heading1"/>
      </w:pPr>
      <w:bookmarkStart w:id="367" w:name="_Toc187817078"/>
      <w:r>
        <w:lastRenderedPageBreak/>
        <w:t>HƯỚNG PHÁT TRIỂN</w:t>
      </w:r>
      <w:bookmarkEnd w:id="367"/>
    </w:p>
    <w:p w14:paraId="0F836D8B" w14:textId="51787CE4" w:rsidR="002B7A29" w:rsidRDefault="00EE23EC" w:rsidP="00EE23EC">
      <w:pPr>
        <w:pStyle w:val="Heading2"/>
      </w:pPr>
      <w:bookmarkStart w:id="368" w:name="_Toc187817079"/>
      <w:r>
        <w:t>Kết luận</w:t>
      </w:r>
      <w:bookmarkEnd w:id="368"/>
    </w:p>
    <w:p w14:paraId="46515091" w14:textId="7FE74D41" w:rsidR="003D3449" w:rsidRPr="003D3449" w:rsidRDefault="003D3449" w:rsidP="003D3449">
      <w:r w:rsidRPr="003D3449">
        <w:t>Trong lĩnh vực phát hiện và giải nén các tệp tin thực thi Windows bị đóng gói,</w:t>
      </w:r>
      <w:r w:rsidR="00B4254A">
        <w:t xml:space="preserve"> cả</w:t>
      </w:r>
      <w:r w:rsidRPr="003D3449">
        <w:t xml:space="preserve"> bốn công cụ </w:t>
      </w:r>
      <w:r w:rsidRPr="00B4254A">
        <w:t>Unipacker, ClamAV, Detect It Easy (DIE) và PEiD</w:t>
      </w:r>
      <w:r w:rsidR="00B4254A">
        <w:t xml:space="preserve"> đều</w:t>
      </w:r>
      <w:r w:rsidRPr="003D3449">
        <w:t xml:space="preserve"> đã khẳng định được giá trị và khả năng vượt trội của mình. Mỗi công cụ đều mang đến những </w:t>
      </w:r>
      <w:r w:rsidR="00B4254A">
        <w:t>dòng lệnh, những cách thức và phương pháp riêng biệt</w:t>
      </w:r>
      <w:r w:rsidR="00B0662D">
        <w:t xml:space="preserve"> nhưng nhìn chung</w:t>
      </w:r>
      <w:r w:rsidR="00AF3E3E">
        <w:t>, chúng đều hướng tới một mục đích chung</w:t>
      </w:r>
      <w:r w:rsidR="00CD5DE9">
        <w:t xml:space="preserve">, đó là </w:t>
      </w:r>
      <w:r w:rsidR="00CD5DE9" w:rsidRPr="00CD5DE9">
        <w:t>hỗ trợ các chuyên gia bảo mật</w:t>
      </w:r>
      <w:r w:rsidR="00CD5DE9">
        <w:t>, các nhà nghiên cứu, các doanh nghiệp và cá nhân</w:t>
      </w:r>
      <w:r w:rsidR="00CD5DE9" w:rsidRPr="00CD5DE9">
        <w:t xml:space="preserve"> thực hiện các nhiệm vụ như phát hiện,</w:t>
      </w:r>
      <w:r w:rsidR="00CD5DE9">
        <w:t xml:space="preserve"> giải mã</w:t>
      </w:r>
      <w:r w:rsidR="00CD5DE9" w:rsidRPr="00CD5DE9">
        <w:t xml:space="preserve"> và phân tích mã độc.</w:t>
      </w:r>
    </w:p>
    <w:p w14:paraId="388CA6FD" w14:textId="748A3E7E" w:rsidR="003D3449" w:rsidRPr="003D3449" w:rsidRDefault="003D3449" w:rsidP="003D3449">
      <w:r w:rsidRPr="003D3449">
        <w:t>Unipacker là công cụ chuyên dụng cho việc giải nén các tệp tin bị đóng gói. Với khả năng tự động hóa cao, nó giảm thiểu đáng kể thời gian xử lý thủ công, giúp các chuyên gia nhanh chóng tiếp cận với mã nguồn gốc của các tệp tin để phân tích sâu hơn. Tuy nhiên, Unipacker đôi khi có thể gặp khó khăn với các tệp tin sử dụng trình đóng gói mới hoặc ít phổ biến hơn, điều này đòi hỏi sự kết hợp với các công cụ khác để đạt được hiệu quả tối ưu.</w:t>
      </w:r>
      <w:r w:rsidR="00244A20">
        <w:t xml:space="preserve"> Và đặc biệt, trong vi</w:t>
      </w:r>
      <w:r w:rsidR="00352D6E">
        <w:t>ệc giải nén, Unipacker vẫn chưa thực sự thuần thục và khiến cho việc truy xuất dữ liệu gốc vẫn còn khó khăn.</w:t>
      </w:r>
    </w:p>
    <w:p w14:paraId="06EF095C" w14:textId="3AF4F242" w:rsidR="003D3449" w:rsidRPr="003D3449" w:rsidRDefault="003D3449" w:rsidP="003D3449">
      <w:r w:rsidRPr="003D3449">
        <w:t xml:space="preserve">ClamAV, nổi tiếng với khả năng phát hiện mã độc và xử lý các tệp tin bị nhiễm, không chỉ dừng lại ở chức năng quét mà còn hỗ trợ giải nén một số tệp tin bị đóng gói. Ưu điểm lớn của ClamAV là khả năng cập nhật cơ sở dữ liệu liên tục, giúp nó nhận diện các mối đe dọa mới một cách nhanh chóng. So với Unipacker, ClamAV có phần nhỉnh hơn về tính linh hoạt và phạm vi ứng dụng, đặc biệt khi </w:t>
      </w:r>
      <w:r w:rsidR="00581D21">
        <w:t>giải nén tệp tin</w:t>
      </w:r>
      <w:r w:rsidRPr="003D3449">
        <w:t>.</w:t>
      </w:r>
      <w:r w:rsidR="00581D21">
        <w:t xml:space="preserve"> Một tệp tin được giải nén bởi ClamAV nhìn chung có sự thay đổi về kích thước so với </w:t>
      </w:r>
      <w:r w:rsidR="00F65678">
        <w:t>tệp tin ban đầu, tuy nhiên việc này không ảnh hưởng đáng kể đến chức năng của tệp tin bởi phần kích thước chênh lệch chỉ là signature của ClamAV được thêm vào mà thôi.</w:t>
      </w:r>
    </w:p>
    <w:p w14:paraId="1B46D2E9" w14:textId="77777777" w:rsidR="003D3449" w:rsidRPr="003D3449" w:rsidRDefault="003D3449" w:rsidP="003D3449">
      <w:r w:rsidRPr="003D3449">
        <w:t xml:space="preserve">Detect It Easy (DIE) lại tập trung vào việc nhận diện định dạng tệp tin và các trình đóng gói, cryptor, hoặc compiler. Công cụ này nổi bật nhờ giao diện thân thiện, khả năng tùy chỉnh cao, và hỗ trợ mở rộng với các plugin. Detect It Easy cung cấp thông tin chi tiết về cấu trúc tệp tin, giúp người dùng nắm bắt được những đặc điểm quan trọng mà không cần đi sâu vào phân </w:t>
      </w:r>
      <w:r w:rsidRPr="003D3449">
        <w:lastRenderedPageBreak/>
        <w:t>tích mã. Điều này làm cho DIE trở thành một phần không thể thiếu trong việc phát hiện các trình đóng gói phổ biến và ít phổ biến hơn.</w:t>
      </w:r>
    </w:p>
    <w:p w14:paraId="0715E8E0" w14:textId="3807576C" w:rsidR="003D3449" w:rsidRPr="003D3449" w:rsidRDefault="003D3449" w:rsidP="003D3449">
      <w:r w:rsidRPr="003D3449">
        <w:t xml:space="preserve">PEiD là một công cụ đã quá quen thuộc trong việc phát hiện các trình đóng gói nhờ khả năng nhận diện hàng trăm </w:t>
      </w:r>
      <w:r w:rsidR="007B12F0">
        <w:t>signature</w:t>
      </w:r>
      <w:r w:rsidRPr="003D3449">
        <w:t xml:space="preserve"> khác nhau. Với ba chế độ quét linh hoạt – Normal, Deep, và Hardcore – PEiD có thể xử lý cả các tệp tin bị chỉnh sửa hoặc biến đổi phức tạp. Bên cạnh đó, các tính năng như xem thông tin chi tiết của tệp tin PE, tích hợp trình xem hex, và hỗ trợ plugin giúp PEiD mở rộng khả năng phân tích của mình. Dù đã ra mắt từ lâu, công cụ này vẫn giữ được sự hữu ích nhờ tính ổn định và hiệu quả.</w:t>
      </w:r>
    </w:p>
    <w:p w14:paraId="6E937DA3" w14:textId="69027D49" w:rsidR="003D3449" w:rsidRPr="003D3449" w:rsidRDefault="003D3449" w:rsidP="003D3449">
      <w:r w:rsidRPr="003D3449">
        <w:t>Nhìn chung, mặc dù mỗi công cụ đều có điểm mạnh và hạn chế riêng, sự kết hợp của chúng giúp khắc phục được nhiều vấn đề trong việc phát hiện và giải nén tệp tin thực thi bị đóng gói. Unipacker và ClamAV nổi bật trong khả năng giải nén, Detect It Easy và PEiD lại đóng vai trò quan trọng trong việc nhận diện các trình đóng gói, mang đến thông tin chính xác về cấu trúc tệp tin và chữ ký của chúng</w:t>
      </w:r>
      <w:r w:rsidR="0085647C">
        <w:t xml:space="preserve"> vì liên tục được cập nhật</w:t>
      </w:r>
      <w:r w:rsidRPr="003D3449">
        <w:t>.</w:t>
      </w:r>
    </w:p>
    <w:p w14:paraId="7A57CDFF" w14:textId="47629ACA" w:rsidR="00EE23EC" w:rsidRPr="00EE23EC" w:rsidRDefault="003D3449" w:rsidP="0085647C">
      <w:r w:rsidRPr="003D3449">
        <w:t>Sự phát triển không ngừng của công nghệ đóng gói và mã hóa tệp tin đòi hỏi các công cụ này phải được cải tiến liên tục. Tuy nhiên, với những tính năng hiện tại, chúng đã và đang hỗ trợ đắc lực cho các chuyên gia bảo mật, góp phần đảm bảo an toàn thông tin trước những mối đe dọa ngày càng tinh vi và đa dạng.</w:t>
      </w:r>
    </w:p>
    <w:p w14:paraId="68175DD7" w14:textId="53FD0EAE" w:rsidR="00EE23EC" w:rsidRPr="00EE23EC" w:rsidRDefault="00EE23EC" w:rsidP="00EE23EC">
      <w:pPr>
        <w:pStyle w:val="Heading2"/>
      </w:pPr>
      <w:bookmarkStart w:id="369" w:name="_Toc187817080"/>
      <w:r>
        <w:t>Hướng phát triển</w:t>
      </w:r>
      <w:bookmarkEnd w:id="369"/>
    </w:p>
    <w:p w14:paraId="258CAE5E" w14:textId="77777777" w:rsidR="007A530E" w:rsidRPr="007A530E" w:rsidRDefault="007A530E" w:rsidP="007A530E">
      <w:r w:rsidRPr="007A530E">
        <w:t>Mặc dù các công cụ Unipacker, ClamAV, Detect It Easy (DIE) và PEiD đã chứng minh được hiệu quả trong việc phát hiện và giải nén tệp tin bị đóng gói, nhưng nếu chúng ta có thể kết hợp các tính năng của chúng lại với nhau, sẽ tạo ra một sản phẩm mạnh mẽ và toàn diện hơn, phục vụ hiệu quả hơn cho các chuyên gia bảo mật và những ai cần phân tích các tệp tin thực thi.</w:t>
      </w:r>
    </w:p>
    <w:p w14:paraId="210A016D" w14:textId="77777777" w:rsidR="007A530E" w:rsidRPr="007A530E" w:rsidRDefault="007A530E" w:rsidP="007A530E">
      <w:r w:rsidRPr="007A530E">
        <w:t xml:space="preserve">Một trong những hướng phát triển tiềm năng là tích hợp các công cụ lại thành một hệ thống duy nhất, nơi mỗi công cụ sẽ hỗ trợ lẫn nhau, nâng cao hiệu quả của quy trình phát hiện và giải nén. Ví dụ, PEiD và Detect It Easy có thể được kết hợp để nhận diện chính xác các trình </w:t>
      </w:r>
      <w:r w:rsidRPr="007A530E">
        <w:lastRenderedPageBreak/>
        <w:t>đóng gói và mã hóa tệp tin, trong khi Unipacker và ClamAV có thể đóng vai trò quan trọng trong việc giải nén tệp tin, phát hiện mã độc và làm sạch các tệp tin đã bị nhiễm.</w:t>
      </w:r>
    </w:p>
    <w:p w14:paraId="17E56BB2" w14:textId="152C682D" w:rsidR="007A530E" w:rsidRPr="007A530E" w:rsidRDefault="00225C61" w:rsidP="007A530E">
      <w:r>
        <w:t>Bên cạnh đó</w:t>
      </w:r>
      <w:r w:rsidR="007A530E" w:rsidRPr="007A530E">
        <w:t>, có thể xây dựng một giao diện người dùng (GUI) tập trung vào việc tích hợp các công cụ này. Giao diện sẽ cho phép người dùng chọn một tệp tin để quét, và hệ thống sẽ tự động sử dụng các công cụ phù hợp trong từng bước: phát hiện trình đóng gói (PEiD, DIE), giải nén (Unipacker, ClamAV), và cuối cùng là quét mã độc (ClamAV).</w:t>
      </w:r>
    </w:p>
    <w:p w14:paraId="57614EE0" w14:textId="72FCA562" w:rsidR="007A530E" w:rsidRPr="007A530E" w:rsidRDefault="007A530E" w:rsidP="007A530E">
      <w:r w:rsidRPr="007A530E">
        <w:t xml:space="preserve">Bên cạnh đó, việc cập nhật cơ sở dữ liệu </w:t>
      </w:r>
      <w:r w:rsidR="008D00E5">
        <w:t>signature</w:t>
      </w:r>
      <w:r w:rsidRPr="007A530E">
        <w:t xml:space="preserve"> cho các công cụ sẽ giúp hệ thống này luôn cập nhật và phát hiện được các tệp tin đóng gói mới, hay các tệp tin đã được mã hóa bằng những phương thức chưa được biết đến. Cơ sở dữ liệu </w:t>
      </w:r>
      <w:r w:rsidR="008D00E5">
        <w:t>signature</w:t>
      </w:r>
      <w:r w:rsidRPr="007A530E">
        <w:t xml:space="preserve"> có thể được tự động cập nhật từ các nguồn uy tín hoặc cho phép người dùng đóng góp thêm chữ ký mới từ những tệp tin đã được phân tích.</w:t>
      </w:r>
    </w:p>
    <w:p w14:paraId="5EE5E5EE" w14:textId="77777777" w:rsidR="00B4180C" w:rsidRDefault="007A530E" w:rsidP="002B7A29">
      <w:r w:rsidRPr="007A530E">
        <w:t>Ngoài ra, để tăng tính tự động hóa và tiện lợi, sản phẩm hoàn chỉnh này có thể được phát triển thêm với khả năng quét hàng loạt tệp tin (batch scan) hoặc tích hợp vào các hệ thống bảo mật như SIEM (Security Information and Event Management), giúp giám sát và phát hiện các mối đe dọa trong thời gian thực.</w:t>
      </w:r>
    </w:p>
    <w:p w14:paraId="5FDB53BB" w14:textId="1CC579FF" w:rsidR="002B7A29" w:rsidRDefault="002B7A29" w:rsidP="00CC23A1">
      <w:r>
        <w:br w:type="page"/>
      </w:r>
    </w:p>
    <w:bookmarkStart w:id="370" w:name="_Toc187817081" w:displacedByCustomXml="next"/>
    <w:sdt>
      <w:sdtPr>
        <w:rPr>
          <w:rFonts w:eastAsiaTheme="minorHAnsi" w:cstheme="minorBidi"/>
          <w:b w:val="0"/>
          <w:bCs w:val="0"/>
          <w:kern w:val="0"/>
          <w:sz w:val="26"/>
          <w:szCs w:val="22"/>
        </w:rPr>
        <w:id w:val="1254858683"/>
        <w:docPartObj>
          <w:docPartGallery w:val="Bibliographies"/>
          <w:docPartUnique/>
        </w:docPartObj>
      </w:sdtPr>
      <w:sdtContent>
        <w:p w14:paraId="34525751" w14:textId="1CB00860" w:rsidR="001B5B74" w:rsidRDefault="006228F9" w:rsidP="006228F9">
          <w:pPr>
            <w:pStyle w:val="Heading1"/>
            <w:numPr>
              <w:ilvl w:val="0"/>
              <w:numId w:val="0"/>
            </w:numPr>
          </w:pPr>
          <w:r w:rsidRPr="006228F9">
            <w:rPr>
              <w:rFonts w:eastAsiaTheme="minorHAnsi" w:cstheme="minorBidi"/>
              <w:kern w:val="0"/>
              <w:szCs w:val="36"/>
            </w:rPr>
            <w:t>TÀI LIỆU THAM KHẢO</w:t>
          </w:r>
          <w:bookmarkEnd w:id="370"/>
        </w:p>
        <w:sdt>
          <w:sdtPr>
            <w:id w:val="111145805"/>
            <w:bibliography/>
          </w:sdtPr>
          <w:sdtContent>
            <w:p w14:paraId="13EA40D9" w14:textId="77777777" w:rsidR="00EF37EC" w:rsidRDefault="001B5B74">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6"/>
                <w:gridCol w:w="8834"/>
              </w:tblGrid>
              <w:tr w:rsidR="00EF37EC" w14:paraId="4EE9F558" w14:textId="77777777">
                <w:trPr>
                  <w:divId w:val="1799106785"/>
                  <w:tblCellSpacing w:w="15" w:type="dxa"/>
                </w:trPr>
                <w:tc>
                  <w:tcPr>
                    <w:tcW w:w="50" w:type="pct"/>
                    <w:hideMark/>
                  </w:tcPr>
                  <w:p w14:paraId="43640DF5" w14:textId="60D2D961" w:rsidR="00EF37EC" w:rsidRDefault="00EF37EC">
                    <w:pPr>
                      <w:pStyle w:val="Bibliography"/>
                      <w:rPr>
                        <w:noProof/>
                        <w:sz w:val="24"/>
                        <w:szCs w:val="24"/>
                      </w:rPr>
                    </w:pPr>
                    <w:r>
                      <w:rPr>
                        <w:noProof/>
                      </w:rPr>
                      <w:t xml:space="preserve">[1] </w:t>
                    </w:r>
                  </w:p>
                </w:tc>
                <w:tc>
                  <w:tcPr>
                    <w:tcW w:w="0" w:type="auto"/>
                    <w:hideMark/>
                  </w:tcPr>
                  <w:p w14:paraId="7078372F" w14:textId="77777777" w:rsidR="00EF37EC" w:rsidRDefault="00EF37EC">
                    <w:pPr>
                      <w:pStyle w:val="Bibliography"/>
                      <w:rPr>
                        <w:noProof/>
                      </w:rPr>
                    </w:pPr>
                    <w:r>
                      <w:rPr>
                        <w:noProof/>
                      </w:rPr>
                      <w:t xml:space="preserve">R. CREW, "Phân biệt vai trò của Packer, Crypter, và Protector trong các phần mềm độc hại," </w:t>
                    </w:r>
                    <w:r>
                      <w:rPr>
                        <w:i/>
                        <w:iCs/>
                        <w:noProof/>
                      </w:rPr>
                      <w:t xml:space="preserve">inseclab.uit.edu.vn, </w:t>
                    </w:r>
                    <w:r>
                      <w:rPr>
                        <w:noProof/>
                      </w:rPr>
                      <w:t xml:space="preserve">2020. </w:t>
                    </w:r>
                  </w:p>
                </w:tc>
              </w:tr>
              <w:tr w:rsidR="00EF37EC" w14:paraId="3B136F0E" w14:textId="77777777">
                <w:trPr>
                  <w:divId w:val="1799106785"/>
                  <w:tblCellSpacing w:w="15" w:type="dxa"/>
                </w:trPr>
                <w:tc>
                  <w:tcPr>
                    <w:tcW w:w="50" w:type="pct"/>
                    <w:hideMark/>
                  </w:tcPr>
                  <w:p w14:paraId="007600C6" w14:textId="77777777" w:rsidR="00EF37EC" w:rsidRDefault="00EF37EC">
                    <w:pPr>
                      <w:pStyle w:val="Bibliography"/>
                      <w:rPr>
                        <w:noProof/>
                      </w:rPr>
                    </w:pPr>
                    <w:r>
                      <w:rPr>
                        <w:noProof/>
                      </w:rPr>
                      <w:t xml:space="preserve">[2] </w:t>
                    </w:r>
                  </w:p>
                </w:tc>
                <w:tc>
                  <w:tcPr>
                    <w:tcW w:w="0" w:type="auto"/>
                    <w:hideMark/>
                  </w:tcPr>
                  <w:p w14:paraId="4A084A33" w14:textId="77777777" w:rsidR="00EF37EC" w:rsidRDefault="00EF37EC">
                    <w:pPr>
                      <w:pStyle w:val="Bibliography"/>
                      <w:rPr>
                        <w:noProof/>
                      </w:rPr>
                    </w:pPr>
                    <w:r>
                      <w:rPr>
                        <w:noProof/>
                      </w:rPr>
                      <w:t xml:space="preserve">D. Das, "What Is the Windows Portable Executable File Format?," p. MAKE USE OF, 2023. </w:t>
                    </w:r>
                  </w:p>
                </w:tc>
              </w:tr>
              <w:tr w:rsidR="00EF37EC" w14:paraId="64D43E99" w14:textId="77777777">
                <w:trPr>
                  <w:divId w:val="1799106785"/>
                  <w:tblCellSpacing w:w="15" w:type="dxa"/>
                </w:trPr>
                <w:tc>
                  <w:tcPr>
                    <w:tcW w:w="50" w:type="pct"/>
                    <w:hideMark/>
                  </w:tcPr>
                  <w:p w14:paraId="739839EF" w14:textId="77777777" w:rsidR="00EF37EC" w:rsidRDefault="00EF37EC">
                    <w:pPr>
                      <w:pStyle w:val="Bibliography"/>
                      <w:rPr>
                        <w:noProof/>
                      </w:rPr>
                    </w:pPr>
                    <w:r>
                      <w:rPr>
                        <w:noProof/>
                      </w:rPr>
                      <w:t xml:space="preserve">[3] </w:t>
                    </w:r>
                  </w:p>
                </w:tc>
                <w:tc>
                  <w:tcPr>
                    <w:tcW w:w="0" w:type="auto"/>
                    <w:hideMark/>
                  </w:tcPr>
                  <w:p w14:paraId="31F37B76" w14:textId="77777777" w:rsidR="00EF37EC" w:rsidRDefault="00EF37EC">
                    <w:pPr>
                      <w:pStyle w:val="Bibliography"/>
                      <w:rPr>
                        <w:noProof/>
                      </w:rPr>
                    </w:pPr>
                    <w:r>
                      <w:rPr>
                        <w:noProof/>
                      </w:rPr>
                      <w:t xml:space="preserve">BLUE_TEAM, "BÁO CÁO TÌNH HÌNH ATTT (06 tháng đầu năm 2024)," no. Chia sẻ kỹ thuật, p. VNPT Cycber Immunity, 2024. </w:t>
                    </w:r>
                  </w:p>
                </w:tc>
              </w:tr>
              <w:tr w:rsidR="00EF37EC" w14:paraId="2F738CCB" w14:textId="77777777">
                <w:trPr>
                  <w:divId w:val="1799106785"/>
                  <w:tblCellSpacing w:w="15" w:type="dxa"/>
                </w:trPr>
                <w:tc>
                  <w:tcPr>
                    <w:tcW w:w="50" w:type="pct"/>
                    <w:hideMark/>
                  </w:tcPr>
                  <w:p w14:paraId="3D726087" w14:textId="77777777" w:rsidR="00EF37EC" w:rsidRDefault="00EF37EC">
                    <w:pPr>
                      <w:pStyle w:val="Bibliography"/>
                      <w:rPr>
                        <w:noProof/>
                      </w:rPr>
                    </w:pPr>
                    <w:r>
                      <w:rPr>
                        <w:noProof/>
                      </w:rPr>
                      <w:t xml:space="preserve">[4] </w:t>
                    </w:r>
                  </w:p>
                </w:tc>
                <w:tc>
                  <w:tcPr>
                    <w:tcW w:w="0" w:type="auto"/>
                    <w:hideMark/>
                  </w:tcPr>
                  <w:p w14:paraId="67EDF8ED" w14:textId="77777777" w:rsidR="00EF37EC" w:rsidRDefault="00EF37EC">
                    <w:pPr>
                      <w:pStyle w:val="Bibliography"/>
                      <w:rPr>
                        <w:noProof/>
                      </w:rPr>
                    </w:pPr>
                    <w:r>
                      <w:rPr>
                        <w:noProof/>
                      </w:rPr>
                      <w:t xml:space="preserve">The UPX Team, "UPX," 2024. </w:t>
                    </w:r>
                  </w:p>
                </w:tc>
              </w:tr>
              <w:tr w:rsidR="00EF37EC" w14:paraId="5A4D9748" w14:textId="77777777">
                <w:trPr>
                  <w:divId w:val="1799106785"/>
                  <w:tblCellSpacing w:w="15" w:type="dxa"/>
                </w:trPr>
                <w:tc>
                  <w:tcPr>
                    <w:tcW w:w="50" w:type="pct"/>
                    <w:hideMark/>
                  </w:tcPr>
                  <w:p w14:paraId="7EED0269" w14:textId="77777777" w:rsidR="00EF37EC" w:rsidRDefault="00EF37EC">
                    <w:pPr>
                      <w:pStyle w:val="Bibliography"/>
                      <w:rPr>
                        <w:noProof/>
                      </w:rPr>
                    </w:pPr>
                    <w:r>
                      <w:rPr>
                        <w:noProof/>
                      </w:rPr>
                      <w:t xml:space="preserve">[5] </w:t>
                    </w:r>
                  </w:p>
                </w:tc>
                <w:tc>
                  <w:tcPr>
                    <w:tcW w:w="0" w:type="auto"/>
                    <w:hideMark/>
                  </w:tcPr>
                  <w:p w14:paraId="65827EF6" w14:textId="77777777" w:rsidR="00EF37EC" w:rsidRDefault="00EF37EC">
                    <w:pPr>
                      <w:pStyle w:val="Bibliography"/>
                      <w:rPr>
                        <w:noProof/>
                      </w:rPr>
                    </w:pPr>
                    <w:r>
                      <w:rPr>
                        <w:noProof/>
                      </w:rPr>
                      <w:t>"ASPack - exe file compressor allows to protect application from reverse engineering decompilation and disassemblers".</w:t>
                    </w:r>
                  </w:p>
                </w:tc>
              </w:tr>
              <w:tr w:rsidR="00EF37EC" w14:paraId="4DEE1C46" w14:textId="77777777">
                <w:trPr>
                  <w:divId w:val="1799106785"/>
                  <w:tblCellSpacing w:w="15" w:type="dxa"/>
                </w:trPr>
                <w:tc>
                  <w:tcPr>
                    <w:tcW w:w="50" w:type="pct"/>
                    <w:hideMark/>
                  </w:tcPr>
                  <w:p w14:paraId="6DB17EEB" w14:textId="77777777" w:rsidR="00EF37EC" w:rsidRDefault="00EF37EC">
                    <w:pPr>
                      <w:pStyle w:val="Bibliography"/>
                      <w:rPr>
                        <w:noProof/>
                      </w:rPr>
                    </w:pPr>
                    <w:r>
                      <w:rPr>
                        <w:noProof/>
                      </w:rPr>
                      <w:t xml:space="preserve">[6] </w:t>
                    </w:r>
                  </w:p>
                </w:tc>
                <w:tc>
                  <w:tcPr>
                    <w:tcW w:w="0" w:type="auto"/>
                    <w:hideMark/>
                  </w:tcPr>
                  <w:p w14:paraId="4D5EEE70" w14:textId="77777777" w:rsidR="00EF37EC" w:rsidRDefault="00EF37EC">
                    <w:pPr>
                      <w:pStyle w:val="Bibliography"/>
                      <w:rPr>
                        <w:noProof/>
                      </w:rPr>
                    </w:pPr>
                    <w:r>
                      <w:rPr>
                        <w:noProof/>
                      </w:rPr>
                      <w:t>requaos, "mPress, Github," 2009.</w:t>
                    </w:r>
                  </w:p>
                </w:tc>
              </w:tr>
              <w:tr w:rsidR="00EF37EC" w14:paraId="0F29D861" w14:textId="77777777">
                <w:trPr>
                  <w:divId w:val="1799106785"/>
                  <w:tblCellSpacing w:w="15" w:type="dxa"/>
                </w:trPr>
                <w:tc>
                  <w:tcPr>
                    <w:tcW w:w="50" w:type="pct"/>
                    <w:hideMark/>
                  </w:tcPr>
                  <w:p w14:paraId="42BF7E40" w14:textId="77777777" w:rsidR="00EF37EC" w:rsidRDefault="00EF37EC">
                    <w:pPr>
                      <w:pStyle w:val="Bibliography"/>
                      <w:rPr>
                        <w:noProof/>
                      </w:rPr>
                    </w:pPr>
                    <w:r>
                      <w:rPr>
                        <w:noProof/>
                      </w:rPr>
                      <w:t xml:space="preserve">[7] </w:t>
                    </w:r>
                  </w:p>
                </w:tc>
                <w:tc>
                  <w:tcPr>
                    <w:tcW w:w="0" w:type="auto"/>
                    <w:hideMark/>
                  </w:tcPr>
                  <w:p w14:paraId="475B2867" w14:textId="77777777" w:rsidR="00EF37EC" w:rsidRDefault="00EF37EC">
                    <w:pPr>
                      <w:pStyle w:val="Bibliography"/>
                      <w:rPr>
                        <w:noProof/>
                      </w:rPr>
                    </w:pPr>
                    <w:r>
                      <w:rPr>
                        <w:noProof/>
                      </w:rPr>
                      <w:t>"MEW," 2004.</w:t>
                    </w:r>
                  </w:p>
                </w:tc>
              </w:tr>
              <w:tr w:rsidR="00EF37EC" w14:paraId="1831A528" w14:textId="77777777">
                <w:trPr>
                  <w:divId w:val="1799106785"/>
                  <w:tblCellSpacing w:w="15" w:type="dxa"/>
                </w:trPr>
                <w:tc>
                  <w:tcPr>
                    <w:tcW w:w="50" w:type="pct"/>
                    <w:hideMark/>
                  </w:tcPr>
                  <w:p w14:paraId="535EB65D" w14:textId="77777777" w:rsidR="00EF37EC" w:rsidRDefault="00EF37EC">
                    <w:pPr>
                      <w:pStyle w:val="Bibliography"/>
                      <w:rPr>
                        <w:noProof/>
                      </w:rPr>
                    </w:pPr>
                    <w:r>
                      <w:rPr>
                        <w:noProof/>
                      </w:rPr>
                      <w:t xml:space="preserve">[8] </w:t>
                    </w:r>
                  </w:p>
                </w:tc>
                <w:tc>
                  <w:tcPr>
                    <w:tcW w:w="0" w:type="auto"/>
                    <w:hideMark/>
                  </w:tcPr>
                  <w:p w14:paraId="7386DF4E" w14:textId="77777777" w:rsidR="00EF37EC" w:rsidRDefault="00EF37EC">
                    <w:pPr>
                      <w:pStyle w:val="Bibliography"/>
                      <w:rPr>
                        <w:noProof/>
                      </w:rPr>
                    </w:pPr>
                    <w:r>
                      <w:rPr>
                        <w:noProof/>
                      </w:rPr>
                      <w:t>"Unipacker: Automatic and platform-independent unpacker for Windows binaries based on emulation, Github," 2014.</w:t>
                    </w:r>
                  </w:p>
                </w:tc>
              </w:tr>
              <w:tr w:rsidR="00EF37EC" w14:paraId="0B31D042" w14:textId="77777777">
                <w:trPr>
                  <w:divId w:val="1799106785"/>
                  <w:tblCellSpacing w:w="15" w:type="dxa"/>
                </w:trPr>
                <w:tc>
                  <w:tcPr>
                    <w:tcW w:w="50" w:type="pct"/>
                    <w:hideMark/>
                  </w:tcPr>
                  <w:p w14:paraId="43999FB6" w14:textId="77777777" w:rsidR="00EF37EC" w:rsidRDefault="00EF37EC">
                    <w:pPr>
                      <w:pStyle w:val="Bibliography"/>
                      <w:rPr>
                        <w:noProof/>
                      </w:rPr>
                    </w:pPr>
                    <w:r>
                      <w:rPr>
                        <w:noProof/>
                      </w:rPr>
                      <w:t xml:space="preserve">[9] </w:t>
                    </w:r>
                  </w:p>
                </w:tc>
                <w:tc>
                  <w:tcPr>
                    <w:tcW w:w="0" w:type="auto"/>
                    <w:hideMark/>
                  </w:tcPr>
                  <w:p w14:paraId="7790DB16" w14:textId="77777777" w:rsidR="00EF37EC" w:rsidRDefault="00EF37EC">
                    <w:pPr>
                      <w:pStyle w:val="Bibliography"/>
                      <w:rPr>
                        <w:noProof/>
                      </w:rPr>
                    </w:pPr>
                    <w:r>
                      <w:rPr>
                        <w:noProof/>
                      </w:rPr>
                      <w:t>J. Collake, "PECompact – Windows (PE) Executable Compressor," 2017.</w:t>
                    </w:r>
                  </w:p>
                </w:tc>
              </w:tr>
              <w:tr w:rsidR="00EF37EC" w14:paraId="105C3FDE" w14:textId="77777777">
                <w:trPr>
                  <w:divId w:val="1799106785"/>
                  <w:tblCellSpacing w:w="15" w:type="dxa"/>
                </w:trPr>
                <w:tc>
                  <w:tcPr>
                    <w:tcW w:w="50" w:type="pct"/>
                    <w:hideMark/>
                  </w:tcPr>
                  <w:p w14:paraId="110F31CC" w14:textId="77777777" w:rsidR="00EF37EC" w:rsidRDefault="00EF37EC">
                    <w:pPr>
                      <w:pStyle w:val="Bibliography"/>
                      <w:rPr>
                        <w:noProof/>
                      </w:rPr>
                    </w:pPr>
                    <w:r>
                      <w:rPr>
                        <w:noProof/>
                      </w:rPr>
                      <w:t xml:space="preserve">[10] </w:t>
                    </w:r>
                  </w:p>
                </w:tc>
                <w:tc>
                  <w:tcPr>
                    <w:tcW w:w="0" w:type="auto"/>
                    <w:hideMark/>
                  </w:tcPr>
                  <w:p w14:paraId="0EF60CF8" w14:textId="77777777" w:rsidR="00EF37EC" w:rsidRDefault="00EF37EC">
                    <w:pPr>
                      <w:pStyle w:val="Bibliography"/>
                      <w:rPr>
                        <w:noProof/>
                      </w:rPr>
                    </w:pPr>
                    <w:r>
                      <w:rPr>
                        <w:noProof/>
                      </w:rPr>
                      <w:t>C. Team, "ClamAV".</w:t>
                    </w:r>
                  </w:p>
                </w:tc>
              </w:tr>
              <w:tr w:rsidR="00EF37EC" w14:paraId="1554BC7D" w14:textId="77777777">
                <w:trPr>
                  <w:divId w:val="1799106785"/>
                  <w:tblCellSpacing w:w="15" w:type="dxa"/>
                </w:trPr>
                <w:tc>
                  <w:tcPr>
                    <w:tcW w:w="50" w:type="pct"/>
                    <w:hideMark/>
                  </w:tcPr>
                  <w:p w14:paraId="3E0ADCD9" w14:textId="77777777" w:rsidR="00EF37EC" w:rsidRDefault="00EF37EC">
                    <w:pPr>
                      <w:pStyle w:val="Bibliography"/>
                      <w:rPr>
                        <w:noProof/>
                      </w:rPr>
                    </w:pPr>
                    <w:r>
                      <w:rPr>
                        <w:noProof/>
                      </w:rPr>
                      <w:t xml:space="preserve">[11] </w:t>
                    </w:r>
                  </w:p>
                </w:tc>
                <w:tc>
                  <w:tcPr>
                    <w:tcW w:w="0" w:type="auto"/>
                    <w:hideMark/>
                  </w:tcPr>
                  <w:p w14:paraId="41C74953" w14:textId="77777777" w:rsidR="00EF37EC" w:rsidRDefault="00EF37EC">
                    <w:pPr>
                      <w:pStyle w:val="Bibliography"/>
                      <w:rPr>
                        <w:noProof/>
                      </w:rPr>
                    </w:pPr>
                    <w:r>
                      <w:rPr>
                        <w:noProof/>
                      </w:rPr>
                      <w:t>Horsicq, "Detect It Easy (DiE)," 2012.</w:t>
                    </w:r>
                  </w:p>
                </w:tc>
              </w:tr>
              <w:tr w:rsidR="00EF37EC" w14:paraId="574454A0" w14:textId="77777777">
                <w:trPr>
                  <w:divId w:val="1799106785"/>
                  <w:tblCellSpacing w:w="15" w:type="dxa"/>
                </w:trPr>
                <w:tc>
                  <w:tcPr>
                    <w:tcW w:w="50" w:type="pct"/>
                    <w:hideMark/>
                  </w:tcPr>
                  <w:p w14:paraId="6ECFB7E3" w14:textId="77777777" w:rsidR="00EF37EC" w:rsidRDefault="00EF37EC">
                    <w:pPr>
                      <w:pStyle w:val="Bibliography"/>
                      <w:rPr>
                        <w:noProof/>
                      </w:rPr>
                    </w:pPr>
                    <w:r>
                      <w:rPr>
                        <w:noProof/>
                      </w:rPr>
                      <w:t xml:space="preserve">[12] </w:t>
                    </w:r>
                  </w:p>
                </w:tc>
                <w:tc>
                  <w:tcPr>
                    <w:tcW w:w="0" w:type="auto"/>
                    <w:hideMark/>
                  </w:tcPr>
                  <w:p w14:paraId="31CE6D50" w14:textId="77777777" w:rsidR="00EF37EC" w:rsidRDefault="00EF37EC">
                    <w:pPr>
                      <w:pStyle w:val="Bibliography"/>
                      <w:rPr>
                        <w:noProof/>
                      </w:rPr>
                    </w:pPr>
                    <w:r>
                      <w:rPr>
                        <w:noProof/>
                      </w:rPr>
                      <w:t>wolfram77web, "PEiD detect most common packers, cryptors and compilers for PE files," 2008.</w:t>
                    </w:r>
                  </w:p>
                </w:tc>
              </w:tr>
            </w:tbl>
            <w:p w14:paraId="736F71A9" w14:textId="77777777" w:rsidR="00EF37EC" w:rsidRDefault="00EF37EC">
              <w:pPr>
                <w:divId w:val="1799106785"/>
                <w:rPr>
                  <w:rFonts w:eastAsia="Times New Roman"/>
                  <w:noProof/>
                </w:rPr>
              </w:pPr>
            </w:p>
            <w:p w14:paraId="55EC9FD5" w14:textId="0C903B41" w:rsidR="001B5B74" w:rsidRDefault="001B5B74">
              <w:r>
                <w:rPr>
                  <w:b/>
                  <w:bCs/>
                  <w:noProof/>
                </w:rPr>
                <w:fldChar w:fldCharType="end"/>
              </w:r>
            </w:p>
          </w:sdtContent>
        </w:sdt>
      </w:sdtContent>
    </w:sdt>
    <w:p w14:paraId="569D2A4D" w14:textId="4E908C3F" w:rsidR="00CA1DAE" w:rsidRPr="00206023" w:rsidRDefault="00CA1DAE" w:rsidP="00A400DE">
      <w:pPr>
        <w:spacing w:before="60" w:after="60"/>
        <w:ind w:right="-90"/>
        <w:rPr>
          <w:rFonts w:cs="Times New Roman"/>
        </w:rPr>
      </w:pPr>
    </w:p>
    <w:sectPr w:rsidR="00CA1DAE" w:rsidRPr="00206023" w:rsidSect="00604CD3">
      <w:footerReference w:type="default" r:id="rId130"/>
      <w:pgSz w:w="12240" w:h="15840"/>
      <w:pgMar w:top="1440" w:right="990" w:bottom="135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0E619" w14:textId="77777777" w:rsidR="00283624" w:rsidRDefault="00283624" w:rsidP="00B4163F">
      <w:pPr>
        <w:spacing w:after="0" w:line="240" w:lineRule="auto"/>
      </w:pPr>
      <w:r>
        <w:separator/>
      </w:r>
    </w:p>
  </w:endnote>
  <w:endnote w:type="continuationSeparator" w:id="0">
    <w:p w14:paraId="11EF365F" w14:textId="77777777" w:rsidR="00283624" w:rsidRDefault="00283624" w:rsidP="00B4163F">
      <w:pPr>
        <w:spacing w:after="0" w:line="240" w:lineRule="auto"/>
      </w:pPr>
      <w:r>
        <w:continuationSeparator/>
      </w:r>
    </w:p>
  </w:endnote>
  <w:endnote w:type="continuationNotice" w:id="1">
    <w:p w14:paraId="6B89E713" w14:textId="77777777" w:rsidR="00283624" w:rsidRDefault="002836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86072" w14:textId="3D185B23" w:rsidR="00E10042" w:rsidRDefault="00E10042">
    <w:pPr>
      <w:pStyle w:val="Footer"/>
      <w:jc w:val="center"/>
    </w:pPr>
  </w:p>
  <w:p w14:paraId="5BB0F5C2" w14:textId="77777777" w:rsidR="00604CD3" w:rsidRDefault="00604C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BFCAD" w14:textId="4C07EF01" w:rsidR="004A3DE2" w:rsidRDefault="004A3DE2" w:rsidP="004A3DE2">
    <w:pPr>
      <w:pStyle w:val="Footer"/>
    </w:pPr>
  </w:p>
  <w:p w14:paraId="44D938C4" w14:textId="77777777" w:rsidR="004A3DE2" w:rsidRDefault="004A3D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534212"/>
      <w:docPartObj>
        <w:docPartGallery w:val="Page Numbers (Bottom of Page)"/>
        <w:docPartUnique/>
      </w:docPartObj>
    </w:sdtPr>
    <w:sdtContent>
      <w:p w14:paraId="56BD4EE0" w14:textId="77777777" w:rsidR="004A3DE2" w:rsidRDefault="004A3DE2">
        <w:pPr>
          <w:pStyle w:val="Footer"/>
          <w:jc w:val="center"/>
        </w:pPr>
        <w:r>
          <w:fldChar w:fldCharType="begin"/>
        </w:r>
        <w:r>
          <w:instrText>PAGE   \* MERGEFORMAT</w:instrText>
        </w:r>
        <w:r>
          <w:fldChar w:fldCharType="separate"/>
        </w:r>
        <w:r>
          <w:rPr>
            <w:lang w:val="vi-VN"/>
          </w:rPr>
          <w:t>2</w:t>
        </w:r>
        <w:r>
          <w:fldChar w:fldCharType="end"/>
        </w:r>
      </w:p>
    </w:sdtContent>
  </w:sdt>
  <w:p w14:paraId="3787BD52" w14:textId="77777777" w:rsidR="004A3DE2" w:rsidRDefault="004A3D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4402893"/>
      <w:docPartObj>
        <w:docPartGallery w:val="Page Numbers (Bottom of Page)"/>
        <w:docPartUnique/>
      </w:docPartObj>
    </w:sdtPr>
    <w:sdtContent>
      <w:p w14:paraId="6DBA7E64" w14:textId="210B2782" w:rsidR="00604CD3" w:rsidRDefault="00604CD3">
        <w:pPr>
          <w:pStyle w:val="Footer"/>
          <w:jc w:val="center"/>
        </w:pPr>
        <w:r>
          <w:fldChar w:fldCharType="begin"/>
        </w:r>
        <w:r>
          <w:instrText>PAGE   \* MERGEFORMAT</w:instrText>
        </w:r>
        <w:r>
          <w:fldChar w:fldCharType="separate"/>
        </w:r>
        <w:r>
          <w:rPr>
            <w:lang w:val="vi-VN"/>
          </w:rPr>
          <w:t>2</w:t>
        </w:r>
        <w:r>
          <w:fldChar w:fldCharType="end"/>
        </w:r>
      </w:p>
    </w:sdtContent>
  </w:sdt>
  <w:p w14:paraId="4BCD1498" w14:textId="77777777" w:rsidR="00604CD3" w:rsidRDefault="00604C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68CA84" w14:textId="77777777" w:rsidR="00283624" w:rsidRDefault="00283624" w:rsidP="00B4163F">
      <w:pPr>
        <w:spacing w:after="0" w:line="240" w:lineRule="auto"/>
      </w:pPr>
      <w:r>
        <w:separator/>
      </w:r>
    </w:p>
  </w:footnote>
  <w:footnote w:type="continuationSeparator" w:id="0">
    <w:p w14:paraId="3D6E3341" w14:textId="77777777" w:rsidR="00283624" w:rsidRDefault="00283624" w:rsidP="00B4163F">
      <w:pPr>
        <w:spacing w:after="0" w:line="240" w:lineRule="auto"/>
      </w:pPr>
      <w:r>
        <w:continuationSeparator/>
      </w:r>
    </w:p>
  </w:footnote>
  <w:footnote w:type="continuationNotice" w:id="1">
    <w:p w14:paraId="7109B863" w14:textId="77777777" w:rsidR="00283624" w:rsidRDefault="002836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D3FA6" w14:textId="0B2241DE" w:rsidR="007A63D2" w:rsidRDefault="007A63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82981"/>
    <w:multiLevelType w:val="hybridMultilevel"/>
    <w:tmpl w:val="9C6426C4"/>
    <w:lvl w:ilvl="0" w:tplc="116809F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4F60BEF"/>
    <w:multiLevelType w:val="hybridMultilevel"/>
    <w:tmpl w:val="FFC252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6C1D3D"/>
    <w:multiLevelType w:val="hybridMultilevel"/>
    <w:tmpl w:val="304C3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84F79"/>
    <w:multiLevelType w:val="hybridMultilevel"/>
    <w:tmpl w:val="AA2276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039FF"/>
    <w:multiLevelType w:val="hybridMultilevel"/>
    <w:tmpl w:val="437C55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A894D5E"/>
    <w:multiLevelType w:val="hybridMultilevel"/>
    <w:tmpl w:val="67FCB4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CF7099B"/>
    <w:multiLevelType w:val="hybridMultilevel"/>
    <w:tmpl w:val="6AE2F5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5C690E"/>
    <w:multiLevelType w:val="multilevel"/>
    <w:tmpl w:val="6840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E147A1"/>
    <w:multiLevelType w:val="hybridMultilevel"/>
    <w:tmpl w:val="80BAD2C8"/>
    <w:lvl w:ilvl="0" w:tplc="459CFC30">
      <w:start w:val="1"/>
      <w:numFmt w:val="bullet"/>
      <w:lvlText w:val="-"/>
      <w:lvlJc w:val="left"/>
      <w:pPr>
        <w:ind w:left="720" w:hanging="360"/>
      </w:pPr>
      <w:rPr>
        <w:rFonts w:ascii="UTM Neo Sans Intel" w:eastAsiaTheme="minorHAnsi" w:hAnsi="UTM Neo Sans Inte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13301E4"/>
    <w:multiLevelType w:val="hybridMultilevel"/>
    <w:tmpl w:val="717403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46523E"/>
    <w:multiLevelType w:val="multilevel"/>
    <w:tmpl w:val="B570FB74"/>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1A3529EE"/>
    <w:multiLevelType w:val="multilevel"/>
    <w:tmpl w:val="D7D0E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F0EDB"/>
    <w:multiLevelType w:val="multilevel"/>
    <w:tmpl w:val="6840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A1586"/>
    <w:multiLevelType w:val="hybridMultilevel"/>
    <w:tmpl w:val="86084F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2A21AA"/>
    <w:multiLevelType w:val="hybridMultilevel"/>
    <w:tmpl w:val="4EE4E5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3F70D0"/>
    <w:multiLevelType w:val="hybridMultilevel"/>
    <w:tmpl w:val="4F4204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87E248E"/>
    <w:multiLevelType w:val="hybridMultilevel"/>
    <w:tmpl w:val="4AB6A1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89E6767"/>
    <w:multiLevelType w:val="hybridMultilevel"/>
    <w:tmpl w:val="6B0C30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B424EE2"/>
    <w:multiLevelType w:val="hybridMultilevel"/>
    <w:tmpl w:val="01F453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764365D"/>
    <w:multiLevelType w:val="hybridMultilevel"/>
    <w:tmpl w:val="8660A1C2"/>
    <w:lvl w:ilvl="0" w:tplc="C554CE6E">
      <w:start w:val="5"/>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22E2E"/>
    <w:multiLevelType w:val="hybridMultilevel"/>
    <w:tmpl w:val="9E2C7D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7BA1BFB"/>
    <w:multiLevelType w:val="hybridMultilevel"/>
    <w:tmpl w:val="397473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859656C"/>
    <w:multiLevelType w:val="hybridMultilevel"/>
    <w:tmpl w:val="B590048E"/>
    <w:lvl w:ilvl="0" w:tplc="1726933A">
      <w:start w:val="1"/>
      <w:numFmt w:val="lowerLetter"/>
      <w:lvlText w:val="%1."/>
      <w:lvlJc w:val="left"/>
      <w:pPr>
        <w:ind w:left="928"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3C3B751F"/>
    <w:multiLevelType w:val="hybridMultilevel"/>
    <w:tmpl w:val="F43686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6915F3"/>
    <w:multiLevelType w:val="hybridMultilevel"/>
    <w:tmpl w:val="A186F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000020F"/>
    <w:multiLevelType w:val="hybridMultilevel"/>
    <w:tmpl w:val="2634E74E"/>
    <w:lvl w:ilvl="0" w:tplc="D75EB5C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1C6076"/>
    <w:multiLevelType w:val="hybridMultilevel"/>
    <w:tmpl w:val="CB6EB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7B077C9"/>
    <w:multiLevelType w:val="hybridMultilevel"/>
    <w:tmpl w:val="3F8680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8397927"/>
    <w:multiLevelType w:val="hybridMultilevel"/>
    <w:tmpl w:val="3A7628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4BBA54C6"/>
    <w:multiLevelType w:val="hybridMultilevel"/>
    <w:tmpl w:val="081429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C744449"/>
    <w:multiLevelType w:val="hybridMultilevel"/>
    <w:tmpl w:val="D93EB7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D8C49E2"/>
    <w:multiLevelType w:val="hybridMultilevel"/>
    <w:tmpl w:val="5D46B2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0727907"/>
    <w:multiLevelType w:val="hybridMultilevel"/>
    <w:tmpl w:val="B69868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11022BA"/>
    <w:multiLevelType w:val="multilevel"/>
    <w:tmpl w:val="6840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6607E2"/>
    <w:multiLevelType w:val="hybridMultilevel"/>
    <w:tmpl w:val="49300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E7D2E20"/>
    <w:multiLevelType w:val="multilevel"/>
    <w:tmpl w:val="EED885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E07D26"/>
    <w:multiLevelType w:val="hybridMultilevel"/>
    <w:tmpl w:val="CFFCA1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F6B4A7D"/>
    <w:multiLevelType w:val="hybridMultilevel"/>
    <w:tmpl w:val="9E26AB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08649B2"/>
    <w:multiLevelType w:val="hybridMultilevel"/>
    <w:tmpl w:val="E3DE53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1A65D77"/>
    <w:multiLevelType w:val="hybridMultilevel"/>
    <w:tmpl w:val="D0005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9BD3754"/>
    <w:multiLevelType w:val="hybridMultilevel"/>
    <w:tmpl w:val="A8CE5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BF7308D"/>
    <w:multiLevelType w:val="hybridMultilevel"/>
    <w:tmpl w:val="9C5031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C7F0659"/>
    <w:multiLevelType w:val="hybridMultilevel"/>
    <w:tmpl w:val="56C63A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09311BC"/>
    <w:multiLevelType w:val="hybridMultilevel"/>
    <w:tmpl w:val="FFC26A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0D44091"/>
    <w:multiLevelType w:val="hybridMultilevel"/>
    <w:tmpl w:val="928A4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3321AF6"/>
    <w:multiLevelType w:val="hybridMultilevel"/>
    <w:tmpl w:val="E7A64A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67121D0"/>
    <w:multiLevelType w:val="multilevel"/>
    <w:tmpl w:val="59047EAC"/>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864" w:hanging="864"/>
      </w:pPr>
      <w:rPr>
        <w:rFonts w:hint="default"/>
        <w:b/>
        <w:bCs/>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79C00766"/>
    <w:multiLevelType w:val="multilevel"/>
    <w:tmpl w:val="280CB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816285"/>
    <w:multiLevelType w:val="multilevel"/>
    <w:tmpl w:val="6840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9441A8"/>
    <w:multiLevelType w:val="hybridMultilevel"/>
    <w:tmpl w:val="21A2A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58576953">
    <w:abstractNumId w:val="46"/>
  </w:num>
  <w:num w:numId="2" w16cid:durableId="1742677467">
    <w:abstractNumId w:val="0"/>
  </w:num>
  <w:num w:numId="3" w16cid:durableId="1827552375">
    <w:abstractNumId w:val="38"/>
  </w:num>
  <w:num w:numId="4" w16cid:durableId="485441855">
    <w:abstractNumId w:val="30"/>
  </w:num>
  <w:num w:numId="5" w16cid:durableId="896010300">
    <w:abstractNumId w:val="22"/>
  </w:num>
  <w:num w:numId="6" w16cid:durableId="1247375365">
    <w:abstractNumId w:val="24"/>
  </w:num>
  <w:num w:numId="7" w16cid:durableId="747926405">
    <w:abstractNumId w:val="6"/>
  </w:num>
  <w:num w:numId="8" w16cid:durableId="1305041495">
    <w:abstractNumId w:val="5"/>
  </w:num>
  <w:num w:numId="9" w16cid:durableId="1077821712">
    <w:abstractNumId w:val="13"/>
  </w:num>
  <w:num w:numId="10" w16cid:durableId="345643399">
    <w:abstractNumId w:val="9"/>
  </w:num>
  <w:num w:numId="11" w16cid:durableId="1005595487">
    <w:abstractNumId w:val="10"/>
  </w:num>
  <w:num w:numId="12" w16cid:durableId="2127118792">
    <w:abstractNumId w:val="34"/>
  </w:num>
  <w:num w:numId="13" w16cid:durableId="181945312">
    <w:abstractNumId w:val="23"/>
  </w:num>
  <w:num w:numId="14" w16cid:durableId="984704815">
    <w:abstractNumId w:val="31"/>
  </w:num>
  <w:num w:numId="15" w16cid:durableId="1640575722">
    <w:abstractNumId w:val="4"/>
  </w:num>
  <w:num w:numId="16" w16cid:durableId="940795264">
    <w:abstractNumId w:val="14"/>
  </w:num>
  <w:num w:numId="17" w16cid:durableId="1104423716">
    <w:abstractNumId w:val="27"/>
  </w:num>
  <w:num w:numId="18" w16cid:durableId="980885887">
    <w:abstractNumId w:val="26"/>
  </w:num>
  <w:num w:numId="19" w16cid:durableId="981424530">
    <w:abstractNumId w:val="44"/>
  </w:num>
  <w:num w:numId="20" w16cid:durableId="650526964">
    <w:abstractNumId w:val="2"/>
  </w:num>
  <w:num w:numId="21" w16cid:durableId="119032864">
    <w:abstractNumId w:val="19"/>
  </w:num>
  <w:num w:numId="22" w16cid:durableId="1998417870">
    <w:abstractNumId w:val="48"/>
  </w:num>
  <w:num w:numId="23" w16cid:durableId="834031835">
    <w:abstractNumId w:val="12"/>
  </w:num>
  <w:num w:numId="24" w16cid:durableId="670109408">
    <w:abstractNumId w:val="33"/>
  </w:num>
  <w:num w:numId="25" w16cid:durableId="1144008960">
    <w:abstractNumId w:val="7"/>
  </w:num>
  <w:num w:numId="26" w16cid:durableId="1736662875">
    <w:abstractNumId w:val="35"/>
  </w:num>
  <w:num w:numId="27" w16cid:durableId="207033967">
    <w:abstractNumId w:val="8"/>
  </w:num>
  <w:num w:numId="28" w16cid:durableId="696275612">
    <w:abstractNumId w:val="40"/>
  </w:num>
  <w:num w:numId="29" w16cid:durableId="351498022">
    <w:abstractNumId w:val="47"/>
  </w:num>
  <w:num w:numId="30" w16cid:durableId="1066302540">
    <w:abstractNumId w:val="29"/>
  </w:num>
  <w:num w:numId="31" w16cid:durableId="253132607">
    <w:abstractNumId w:val="37"/>
  </w:num>
  <w:num w:numId="32" w16cid:durableId="1894198453">
    <w:abstractNumId w:val="32"/>
  </w:num>
  <w:num w:numId="33" w16cid:durableId="2116360224">
    <w:abstractNumId w:val="20"/>
  </w:num>
  <w:num w:numId="34" w16cid:durableId="974213868">
    <w:abstractNumId w:val="49"/>
  </w:num>
  <w:num w:numId="35" w16cid:durableId="431976797">
    <w:abstractNumId w:val="28"/>
  </w:num>
  <w:num w:numId="36" w16cid:durableId="826283635">
    <w:abstractNumId w:val="41"/>
  </w:num>
  <w:num w:numId="37" w16cid:durableId="999849679">
    <w:abstractNumId w:val="17"/>
  </w:num>
  <w:num w:numId="38" w16cid:durableId="1647975125">
    <w:abstractNumId w:val="11"/>
  </w:num>
  <w:num w:numId="39" w16cid:durableId="1936404944">
    <w:abstractNumId w:val="21"/>
  </w:num>
  <w:num w:numId="40" w16cid:durableId="1077246501">
    <w:abstractNumId w:val="18"/>
  </w:num>
  <w:num w:numId="41" w16cid:durableId="27729524">
    <w:abstractNumId w:val="43"/>
  </w:num>
  <w:num w:numId="42" w16cid:durableId="1887060068">
    <w:abstractNumId w:val="25"/>
  </w:num>
  <w:num w:numId="43" w16cid:durableId="1915584016">
    <w:abstractNumId w:val="1"/>
  </w:num>
  <w:num w:numId="44" w16cid:durableId="935678043">
    <w:abstractNumId w:val="45"/>
  </w:num>
  <w:num w:numId="45" w16cid:durableId="429080999">
    <w:abstractNumId w:val="39"/>
  </w:num>
  <w:num w:numId="46" w16cid:durableId="1319310551">
    <w:abstractNumId w:val="16"/>
  </w:num>
  <w:num w:numId="47" w16cid:durableId="985671618">
    <w:abstractNumId w:val="42"/>
  </w:num>
  <w:num w:numId="48" w16cid:durableId="782194247">
    <w:abstractNumId w:val="15"/>
  </w:num>
  <w:num w:numId="49" w16cid:durableId="361899987">
    <w:abstractNumId w:val="3"/>
  </w:num>
  <w:num w:numId="50" w16cid:durableId="1703238791">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EF5"/>
    <w:rsid w:val="00000BE1"/>
    <w:rsid w:val="00000F2A"/>
    <w:rsid w:val="000020D6"/>
    <w:rsid w:val="00002558"/>
    <w:rsid w:val="00003B00"/>
    <w:rsid w:val="00004B5A"/>
    <w:rsid w:val="00004C3F"/>
    <w:rsid w:val="00004EA0"/>
    <w:rsid w:val="000069D4"/>
    <w:rsid w:val="00010397"/>
    <w:rsid w:val="00012808"/>
    <w:rsid w:val="0001639B"/>
    <w:rsid w:val="00017620"/>
    <w:rsid w:val="000208BF"/>
    <w:rsid w:val="00021147"/>
    <w:rsid w:val="0002122A"/>
    <w:rsid w:val="00021B7C"/>
    <w:rsid w:val="00022E8F"/>
    <w:rsid w:val="00023058"/>
    <w:rsid w:val="00024FE2"/>
    <w:rsid w:val="0002567D"/>
    <w:rsid w:val="00025AC6"/>
    <w:rsid w:val="00025C4A"/>
    <w:rsid w:val="00025E59"/>
    <w:rsid w:val="00027199"/>
    <w:rsid w:val="00030066"/>
    <w:rsid w:val="00030265"/>
    <w:rsid w:val="00030F58"/>
    <w:rsid w:val="00031E05"/>
    <w:rsid w:val="0003226A"/>
    <w:rsid w:val="000323A0"/>
    <w:rsid w:val="000324AA"/>
    <w:rsid w:val="000346B6"/>
    <w:rsid w:val="0003517B"/>
    <w:rsid w:val="00035764"/>
    <w:rsid w:val="00035D01"/>
    <w:rsid w:val="00036E4B"/>
    <w:rsid w:val="00040D8E"/>
    <w:rsid w:val="00041B66"/>
    <w:rsid w:val="000429CC"/>
    <w:rsid w:val="0004632D"/>
    <w:rsid w:val="0004787E"/>
    <w:rsid w:val="0005036F"/>
    <w:rsid w:val="0005123C"/>
    <w:rsid w:val="0005195B"/>
    <w:rsid w:val="00051ED7"/>
    <w:rsid w:val="000523B6"/>
    <w:rsid w:val="00053CC9"/>
    <w:rsid w:val="00053E67"/>
    <w:rsid w:val="000556E5"/>
    <w:rsid w:val="00056343"/>
    <w:rsid w:val="000604D7"/>
    <w:rsid w:val="000607A4"/>
    <w:rsid w:val="00060EB7"/>
    <w:rsid w:val="0006268F"/>
    <w:rsid w:val="000647F2"/>
    <w:rsid w:val="00064AB3"/>
    <w:rsid w:val="00064DF1"/>
    <w:rsid w:val="000667FD"/>
    <w:rsid w:val="000674ED"/>
    <w:rsid w:val="00067992"/>
    <w:rsid w:val="00067FF4"/>
    <w:rsid w:val="00071F7F"/>
    <w:rsid w:val="00073052"/>
    <w:rsid w:val="00073A1F"/>
    <w:rsid w:val="00080633"/>
    <w:rsid w:val="000820C0"/>
    <w:rsid w:val="000856A4"/>
    <w:rsid w:val="00087887"/>
    <w:rsid w:val="00090603"/>
    <w:rsid w:val="0009063C"/>
    <w:rsid w:val="00090E14"/>
    <w:rsid w:val="00090F4D"/>
    <w:rsid w:val="000916C3"/>
    <w:rsid w:val="00092A96"/>
    <w:rsid w:val="00093FE0"/>
    <w:rsid w:val="000A2865"/>
    <w:rsid w:val="000A291A"/>
    <w:rsid w:val="000A3994"/>
    <w:rsid w:val="000A4CE9"/>
    <w:rsid w:val="000A6161"/>
    <w:rsid w:val="000A6695"/>
    <w:rsid w:val="000A6998"/>
    <w:rsid w:val="000A6EEB"/>
    <w:rsid w:val="000B0E21"/>
    <w:rsid w:val="000B1013"/>
    <w:rsid w:val="000B1106"/>
    <w:rsid w:val="000B2AF2"/>
    <w:rsid w:val="000B2C3E"/>
    <w:rsid w:val="000B465A"/>
    <w:rsid w:val="000B5815"/>
    <w:rsid w:val="000B5AF4"/>
    <w:rsid w:val="000B6369"/>
    <w:rsid w:val="000B7517"/>
    <w:rsid w:val="000C1A01"/>
    <w:rsid w:val="000C314B"/>
    <w:rsid w:val="000C32D2"/>
    <w:rsid w:val="000C4C20"/>
    <w:rsid w:val="000C4C45"/>
    <w:rsid w:val="000C4CC5"/>
    <w:rsid w:val="000C55B2"/>
    <w:rsid w:val="000C61CD"/>
    <w:rsid w:val="000C6336"/>
    <w:rsid w:val="000C65F3"/>
    <w:rsid w:val="000C666F"/>
    <w:rsid w:val="000D06A7"/>
    <w:rsid w:val="000D4647"/>
    <w:rsid w:val="000D47DC"/>
    <w:rsid w:val="000E065D"/>
    <w:rsid w:val="000E39A3"/>
    <w:rsid w:val="000E427A"/>
    <w:rsid w:val="000E53F9"/>
    <w:rsid w:val="000E61D3"/>
    <w:rsid w:val="000E743F"/>
    <w:rsid w:val="000E7D7F"/>
    <w:rsid w:val="000F1B43"/>
    <w:rsid w:val="000F1D28"/>
    <w:rsid w:val="000F331E"/>
    <w:rsid w:val="000F3C66"/>
    <w:rsid w:val="000F4287"/>
    <w:rsid w:val="000F4A63"/>
    <w:rsid w:val="000F6185"/>
    <w:rsid w:val="000F645E"/>
    <w:rsid w:val="000F6E90"/>
    <w:rsid w:val="000F70F1"/>
    <w:rsid w:val="000F77BB"/>
    <w:rsid w:val="00100C23"/>
    <w:rsid w:val="00100F84"/>
    <w:rsid w:val="00101A5F"/>
    <w:rsid w:val="0010364C"/>
    <w:rsid w:val="0010369E"/>
    <w:rsid w:val="00104810"/>
    <w:rsid w:val="00104CCE"/>
    <w:rsid w:val="00105114"/>
    <w:rsid w:val="0010626B"/>
    <w:rsid w:val="001068D8"/>
    <w:rsid w:val="001102C7"/>
    <w:rsid w:val="00110BAC"/>
    <w:rsid w:val="00112539"/>
    <w:rsid w:val="001129D3"/>
    <w:rsid w:val="00116D4F"/>
    <w:rsid w:val="0011799D"/>
    <w:rsid w:val="00121625"/>
    <w:rsid w:val="00122258"/>
    <w:rsid w:val="00123E28"/>
    <w:rsid w:val="00124383"/>
    <w:rsid w:val="0012587F"/>
    <w:rsid w:val="001274D2"/>
    <w:rsid w:val="001275A9"/>
    <w:rsid w:val="00132420"/>
    <w:rsid w:val="00133158"/>
    <w:rsid w:val="0013339D"/>
    <w:rsid w:val="00135CFA"/>
    <w:rsid w:val="00137589"/>
    <w:rsid w:val="00137E6A"/>
    <w:rsid w:val="001401E8"/>
    <w:rsid w:val="00141859"/>
    <w:rsid w:val="00143C3C"/>
    <w:rsid w:val="001440BA"/>
    <w:rsid w:val="00144602"/>
    <w:rsid w:val="00146B21"/>
    <w:rsid w:val="00147DDF"/>
    <w:rsid w:val="0015008C"/>
    <w:rsid w:val="00150DEB"/>
    <w:rsid w:val="00153CA4"/>
    <w:rsid w:val="00153FF5"/>
    <w:rsid w:val="001571D7"/>
    <w:rsid w:val="00157C5F"/>
    <w:rsid w:val="00157D33"/>
    <w:rsid w:val="00160239"/>
    <w:rsid w:val="00160D91"/>
    <w:rsid w:val="001628C8"/>
    <w:rsid w:val="00164EAD"/>
    <w:rsid w:val="0016574D"/>
    <w:rsid w:val="00165CEC"/>
    <w:rsid w:val="00166B40"/>
    <w:rsid w:val="00166EE0"/>
    <w:rsid w:val="001702E8"/>
    <w:rsid w:val="00170F68"/>
    <w:rsid w:val="00171C4A"/>
    <w:rsid w:val="001734CC"/>
    <w:rsid w:val="00175C44"/>
    <w:rsid w:val="0017616C"/>
    <w:rsid w:val="00177549"/>
    <w:rsid w:val="001776C8"/>
    <w:rsid w:val="001776FF"/>
    <w:rsid w:val="00177FAA"/>
    <w:rsid w:val="00181F82"/>
    <w:rsid w:val="00182F80"/>
    <w:rsid w:val="0018385E"/>
    <w:rsid w:val="001838CB"/>
    <w:rsid w:val="00183B9C"/>
    <w:rsid w:val="00184279"/>
    <w:rsid w:val="001867A4"/>
    <w:rsid w:val="00187BCC"/>
    <w:rsid w:val="00191F3E"/>
    <w:rsid w:val="00192907"/>
    <w:rsid w:val="001948AA"/>
    <w:rsid w:val="00194BE0"/>
    <w:rsid w:val="00195A3A"/>
    <w:rsid w:val="00197C97"/>
    <w:rsid w:val="001A02AF"/>
    <w:rsid w:val="001A08FC"/>
    <w:rsid w:val="001A38AC"/>
    <w:rsid w:val="001A4DC5"/>
    <w:rsid w:val="001A622F"/>
    <w:rsid w:val="001A630A"/>
    <w:rsid w:val="001A67A5"/>
    <w:rsid w:val="001A7CB9"/>
    <w:rsid w:val="001B1762"/>
    <w:rsid w:val="001B2523"/>
    <w:rsid w:val="001B359C"/>
    <w:rsid w:val="001B3F39"/>
    <w:rsid w:val="001B401C"/>
    <w:rsid w:val="001B4051"/>
    <w:rsid w:val="001B472B"/>
    <w:rsid w:val="001B48C2"/>
    <w:rsid w:val="001B49CA"/>
    <w:rsid w:val="001B4D03"/>
    <w:rsid w:val="001B57E6"/>
    <w:rsid w:val="001B5B74"/>
    <w:rsid w:val="001B63C9"/>
    <w:rsid w:val="001B77E5"/>
    <w:rsid w:val="001B7C6D"/>
    <w:rsid w:val="001C2C1E"/>
    <w:rsid w:val="001C33B1"/>
    <w:rsid w:val="001C4621"/>
    <w:rsid w:val="001C467E"/>
    <w:rsid w:val="001C72BF"/>
    <w:rsid w:val="001D0C2F"/>
    <w:rsid w:val="001D25C3"/>
    <w:rsid w:val="001D425B"/>
    <w:rsid w:val="001D4CA6"/>
    <w:rsid w:val="001D4D6B"/>
    <w:rsid w:val="001D5F77"/>
    <w:rsid w:val="001D77AA"/>
    <w:rsid w:val="001E1CAD"/>
    <w:rsid w:val="001E203B"/>
    <w:rsid w:val="001E2913"/>
    <w:rsid w:val="001E31B4"/>
    <w:rsid w:val="001E3A2A"/>
    <w:rsid w:val="001E4177"/>
    <w:rsid w:val="001E4A64"/>
    <w:rsid w:val="001E4EA8"/>
    <w:rsid w:val="001E56C4"/>
    <w:rsid w:val="001E7548"/>
    <w:rsid w:val="001F08CB"/>
    <w:rsid w:val="001F0DE6"/>
    <w:rsid w:val="001F1196"/>
    <w:rsid w:val="001F381C"/>
    <w:rsid w:val="001F3C34"/>
    <w:rsid w:val="001F4CF8"/>
    <w:rsid w:val="001F4D3A"/>
    <w:rsid w:val="001F6D3D"/>
    <w:rsid w:val="00204F88"/>
    <w:rsid w:val="00205457"/>
    <w:rsid w:val="00206023"/>
    <w:rsid w:val="0020623D"/>
    <w:rsid w:val="002062BB"/>
    <w:rsid w:val="00206771"/>
    <w:rsid w:val="00206933"/>
    <w:rsid w:val="0021053D"/>
    <w:rsid w:val="00210626"/>
    <w:rsid w:val="00210D66"/>
    <w:rsid w:val="002131A5"/>
    <w:rsid w:val="0021381A"/>
    <w:rsid w:val="00214503"/>
    <w:rsid w:val="002146F9"/>
    <w:rsid w:val="00215576"/>
    <w:rsid w:val="00217020"/>
    <w:rsid w:val="00217E81"/>
    <w:rsid w:val="00223883"/>
    <w:rsid w:val="00224229"/>
    <w:rsid w:val="002248DC"/>
    <w:rsid w:val="00224E8A"/>
    <w:rsid w:val="00225C61"/>
    <w:rsid w:val="0022660C"/>
    <w:rsid w:val="00227707"/>
    <w:rsid w:val="00230449"/>
    <w:rsid w:val="00230C16"/>
    <w:rsid w:val="00230C49"/>
    <w:rsid w:val="002317B5"/>
    <w:rsid w:val="002323E6"/>
    <w:rsid w:val="0023538F"/>
    <w:rsid w:val="002368C8"/>
    <w:rsid w:val="00236C18"/>
    <w:rsid w:val="00237344"/>
    <w:rsid w:val="0023739C"/>
    <w:rsid w:val="00240196"/>
    <w:rsid w:val="00241939"/>
    <w:rsid w:val="00242C45"/>
    <w:rsid w:val="002435B6"/>
    <w:rsid w:val="00244A20"/>
    <w:rsid w:val="00245D47"/>
    <w:rsid w:val="00245F1F"/>
    <w:rsid w:val="00246434"/>
    <w:rsid w:val="00247A01"/>
    <w:rsid w:val="00250843"/>
    <w:rsid w:val="002519FC"/>
    <w:rsid w:val="00252F1A"/>
    <w:rsid w:val="00253D97"/>
    <w:rsid w:val="00253F50"/>
    <w:rsid w:val="00254693"/>
    <w:rsid w:val="00255CCA"/>
    <w:rsid w:val="00256323"/>
    <w:rsid w:val="00257E0E"/>
    <w:rsid w:val="002603EE"/>
    <w:rsid w:val="00260C69"/>
    <w:rsid w:val="002610E1"/>
    <w:rsid w:val="00266C40"/>
    <w:rsid w:val="00266FB5"/>
    <w:rsid w:val="00267113"/>
    <w:rsid w:val="00270029"/>
    <w:rsid w:val="00270DB3"/>
    <w:rsid w:val="00272DF5"/>
    <w:rsid w:val="00272EEF"/>
    <w:rsid w:val="00274188"/>
    <w:rsid w:val="002756FE"/>
    <w:rsid w:val="00276289"/>
    <w:rsid w:val="00277017"/>
    <w:rsid w:val="00277A4C"/>
    <w:rsid w:val="002806B2"/>
    <w:rsid w:val="002807D5"/>
    <w:rsid w:val="00283624"/>
    <w:rsid w:val="00283C49"/>
    <w:rsid w:val="002859AE"/>
    <w:rsid w:val="00286018"/>
    <w:rsid w:val="00290E69"/>
    <w:rsid w:val="00291D79"/>
    <w:rsid w:val="0029595F"/>
    <w:rsid w:val="0029627F"/>
    <w:rsid w:val="002967A9"/>
    <w:rsid w:val="00296D30"/>
    <w:rsid w:val="00296F13"/>
    <w:rsid w:val="002A054D"/>
    <w:rsid w:val="002A09A7"/>
    <w:rsid w:val="002A34CC"/>
    <w:rsid w:val="002A3D61"/>
    <w:rsid w:val="002A5E11"/>
    <w:rsid w:val="002A7514"/>
    <w:rsid w:val="002B062F"/>
    <w:rsid w:val="002B0E12"/>
    <w:rsid w:val="002B23C8"/>
    <w:rsid w:val="002B3250"/>
    <w:rsid w:val="002B4B86"/>
    <w:rsid w:val="002B60AD"/>
    <w:rsid w:val="002B7A29"/>
    <w:rsid w:val="002C1AD5"/>
    <w:rsid w:val="002C1C0D"/>
    <w:rsid w:val="002C222B"/>
    <w:rsid w:val="002C3238"/>
    <w:rsid w:val="002C4135"/>
    <w:rsid w:val="002C5416"/>
    <w:rsid w:val="002C6915"/>
    <w:rsid w:val="002D0150"/>
    <w:rsid w:val="002D1780"/>
    <w:rsid w:val="002D1DEA"/>
    <w:rsid w:val="002D2AF3"/>
    <w:rsid w:val="002D2F7C"/>
    <w:rsid w:val="002D34B8"/>
    <w:rsid w:val="002D3CDB"/>
    <w:rsid w:val="002D4025"/>
    <w:rsid w:val="002D46D7"/>
    <w:rsid w:val="002D6489"/>
    <w:rsid w:val="002E0BA7"/>
    <w:rsid w:val="002E0C92"/>
    <w:rsid w:val="002E0EE5"/>
    <w:rsid w:val="002E16F2"/>
    <w:rsid w:val="002E1DFE"/>
    <w:rsid w:val="002E2128"/>
    <w:rsid w:val="002E21CC"/>
    <w:rsid w:val="002E24B1"/>
    <w:rsid w:val="002E2B25"/>
    <w:rsid w:val="002E3093"/>
    <w:rsid w:val="002E5515"/>
    <w:rsid w:val="002E5D63"/>
    <w:rsid w:val="002E6BD6"/>
    <w:rsid w:val="002E6E71"/>
    <w:rsid w:val="002E70D8"/>
    <w:rsid w:val="002E72B1"/>
    <w:rsid w:val="002F14B8"/>
    <w:rsid w:val="002F1752"/>
    <w:rsid w:val="002F25CA"/>
    <w:rsid w:val="002F3951"/>
    <w:rsid w:val="002F4474"/>
    <w:rsid w:val="002F4E6F"/>
    <w:rsid w:val="002F5557"/>
    <w:rsid w:val="002F616E"/>
    <w:rsid w:val="002F66CE"/>
    <w:rsid w:val="003002F3"/>
    <w:rsid w:val="003002FA"/>
    <w:rsid w:val="003015A3"/>
    <w:rsid w:val="0030176E"/>
    <w:rsid w:val="003027D9"/>
    <w:rsid w:val="003029FC"/>
    <w:rsid w:val="00303233"/>
    <w:rsid w:val="003044CA"/>
    <w:rsid w:val="0030588A"/>
    <w:rsid w:val="00305B5E"/>
    <w:rsid w:val="00305D84"/>
    <w:rsid w:val="00306142"/>
    <w:rsid w:val="0030667C"/>
    <w:rsid w:val="00306C98"/>
    <w:rsid w:val="00307C06"/>
    <w:rsid w:val="0031061B"/>
    <w:rsid w:val="0031590E"/>
    <w:rsid w:val="0031617A"/>
    <w:rsid w:val="003174EA"/>
    <w:rsid w:val="00317B03"/>
    <w:rsid w:val="0032072D"/>
    <w:rsid w:val="003213ED"/>
    <w:rsid w:val="003216B5"/>
    <w:rsid w:val="00321B14"/>
    <w:rsid w:val="00321CC0"/>
    <w:rsid w:val="00323BB0"/>
    <w:rsid w:val="00323ED5"/>
    <w:rsid w:val="00326274"/>
    <w:rsid w:val="00327025"/>
    <w:rsid w:val="00330820"/>
    <w:rsid w:val="003308B5"/>
    <w:rsid w:val="00331265"/>
    <w:rsid w:val="003317AD"/>
    <w:rsid w:val="00331BDE"/>
    <w:rsid w:val="00333A8A"/>
    <w:rsid w:val="003357D5"/>
    <w:rsid w:val="00335990"/>
    <w:rsid w:val="003360C6"/>
    <w:rsid w:val="00336A5C"/>
    <w:rsid w:val="00337559"/>
    <w:rsid w:val="0033763A"/>
    <w:rsid w:val="003407E2"/>
    <w:rsid w:val="00340E6A"/>
    <w:rsid w:val="00351762"/>
    <w:rsid w:val="00351EE3"/>
    <w:rsid w:val="00352D6E"/>
    <w:rsid w:val="00353BC5"/>
    <w:rsid w:val="00353C49"/>
    <w:rsid w:val="003555BC"/>
    <w:rsid w:val="003611E2"/>
    <w:rsid w:val="00364D1B"/>
    <w:rsid w:val="00367C5C"/>
    <w:rsid w:val="0037006C"/>
    <w:rsid w:val="00371A11"/>
    <w:rsid w:val="003733EF"/>
    <w:rsid w:val="003738BB"/>
    <w:rsid w:val="00374A9A"/>
    <w:rsid w:val="00374E93"/>
    <w:rsid w:val="0037538C"/>
    <w:rsid w:val="00375864"/>
    <w:rsid w:val="00375C2E"/>
    <w:rsid w:val="00376A49"/>
    <w:rsid w:val="00380F6D"/>
    <w:rsid w:val="00381532"/>
    <w:rsid w:val="00381F59"/>
    <w:rsid w:val="0038227B"/>
    <w:rsid w:val="00382290"/>
    <w:rsid w:val="0038268B"/>
    <w:rsid w:val="00382B09"/>
    <w:rsid w:val="00382F8C"/>
    <w:rsid w:val="00383DE6"/>
    <w:rsid w:val="00384A65"/>
    <w:rsid w:val="00385382"/>
    <w:rsid w:val="003855C7"/>
    <w:rsid w:val="00386E65"/>
    <w:rsid w:val="003875C1"/>
    <w:rsid w:val="003904EC"/>
    <w:rsid w:val="003916AA"/>
    <w:rsid w:val="00392608"/>
    <w:rsid w:val="00394B6C"/>
    <w:rsid w:val="00397F6D"/>
    <w:rsid w:val="003A1279"/>
    <w:rsid w:val="003A16BA"/>
    <w:rsid w:val="003A4E4D"/>
    <w:rsid w:val="003A79C0"/>
    <w:rsid w:val="003B1244"/>
    <w:rsid w:val="003B5F4B"/>
    <w:rsid w:val="003B5F7E"/>
    <w:rsid w:val="003C0611"/>
    <w:rsid w:val="003C0936"/>
    <w:rsid w:val="003C0DCC"/>
    <w:rsid w:val="003C164C"/>
    <w:rsid w:val="003C205B"/>
    <w:rsid w:val="003C31BC"/>
    <w:rsid w:val="003C369C"/>
    <w:rsid w:val="003C479F"/>
    <w:rsid w:val="003C4989"/>
    <w:rsid w:val="003C5B48"/>
    <w:rsid w:val="003C5E74"/>
    <w:rsid w:val="003C6C58"/>
    <w:rsid w:val="003C7E7E"/>
    <w:rsid w:val="003D171C"/>
    <w:rsid w:val="003D175F"/>
    <w:rsid w:val="003D1B83"/>
    <w:rsid w:val="003D1DAE"/>
    <w:rsid w:val="003D2157"/>
    <w:rsid w:val="003D3449"/>
    <w:rsid w:val="003D37C9"/>
    <w:rsid w:val="003D3DAE"/>
    <w:rsid w:val="003D61D4"/>
    <w:rsid w:val="003D65E2"/>
    <w:rsid w:val="003E0AEE"/>
    <w:rsid w:val="003E16EC"/>
    <w:rsid w:val="003E5099"/>
    <w:rsid w:val="003E6138"/>
    <w:rsid w:val="003F2AF2"/>
    <w:rsid w:val="003F2D8D"/>
    <w:rsid w:val="003F2ECE"/>
    <w:rsid w:val="003F3BC9"/>
    <w:rsid w:val="003F4516"/>
    <w:rsid w:val="003F687D"/>
    <w:rsid w:val="003F7103"/>
    <w:rsid w:val="004007B8"/>
    <w:rsid w:val="00400CDB"/>
    <w:rsid w:val="004015A1"/>
    <w:rsid w:val="00401EE9"/>
    <w:rsid w:val="004034EA"/>
    <w:rsid w:val="00403CB2"/>
    <w:rsid w:val="004045F3"/>
    <w:rsid w:val="00407104"/>
    <w:rsid w:val="0040747D"/>
    <w:rsid w:val="004078FB"/>
    <w:rsid w:val="004101D8"/>
    <w:rsid w:val="004105EB"/>
    <w:rsid w:val="00410BBD"/>
    <w:rsid w:val="00411B2B"/>
    <w:rsid w:val="00412FC6"/>
    <w:rsid w:val="00413504"/>
    <w:rsid w:val="00413570"/>
    <w:rsid w:val="00413D8E"/>
    <w:rsid w:val="00414DF0"/>
    <w:rsid w:val="0041537D"/>
    <w:rsid w:val="004164A8"/>
    <w:rsid w:val="004170E1"/>
    <w:rsid w:val="004206B6"/>
    <w:rsid w:val="00420F23"/>
    <w:rsid w:val="0042297F"/>
    <w:rsid w:val="00423246"/>
    <w:rsid w:val="00424433"/>
    <w:rsid w:val="00432FFD"/>
    <w:rsid w:val="0043327E"/>
    <w:rsid w:val="00436744"/>
    <w:rsid w:val="004417F6"/>
    <w:rsid w:val="00442D86"/>
    <w:rsid w:val="00444F1C"/>
    <w:rsid w:val="00445330"/>
    <w:rsid w:val="00447157"/>
    <w:rsid w:val="004475BC"/>
    <w:rsid w:val="00447D1F"/>
    <w:rsid w:val="00453016"/>
    <w:rsid w:val="00453915"/>
    <w:rsid w:val="00453CA0"/>
    <w:rsid w:val="004543E2"/>
    <w:rsid w:val="00454556"/>
    <w:rsid w:val="00456834"/>
    <w:rsid w:val="004600B8"/>
    <w:rsid w:val="0046107F"/>
    <w:rsid w:val="004630C8"/>
    <w:rsid w:val="00463601"/>
    <w:rsid w:val="00464302"/>
    <w:rsid w:val="004657FD"/>
    <w:rsid w:val="00465C41"/>
    <w:rsid w:val="00465C49"/>
    <w:rsid w:val="004663FA"/>
    <w:rsid w:val="00470CCD"/>
    <w:rsid w:val="004717DA"/>
    <w:rsid w:val="00471848"/>
    <w:rsid w:val="00472830"/>
    <w:rsid w:val="00473C55"/>
    <w:rsid w:val="00473E72"/>
    <w:rsid w:val="00473FA9"/>
    <w:rsid w:val="00475F0E"/>
    <w:rsid w:val="0047613E"/>
    <w:rsid w:val="004762D5"/>
    <w:rsid w:val="00477724"/>
    <w:rsid w:val="004809BF"/>
    <w:rsid w:val="00481E25"/>
    <w:rsid w:val="004831ED"/>
    <w:rsid w:val="004845D0"/>
    <w:rsid w:val="00486384"/>
    <w:rsid w:val="004904C6"/>
    <w:rsid w:val="00496389"/>
    <w:rsid w:val="0049741C"/>
    <w:rsid w:val="004A01BA"/>
    <w:rsid w:val="004A290D"/>
    <w:rsid w:val="004A3DE2"/>
    <w:rsid w:val="004A7012"/>
    <w:rsid w:val="004B0903"/>
    <w:rsid w:val="004B1413"/>
    <w:rsid w:val="004B1B7E"/>
    <w:rsid w:val="004B1EB2"/>
    <w:rsid w:val="004B52C7"/>
    <w:rsid w:val="004B6A1F"/>
    <w:rsid w:val="004B6A69"/>
    <w:rsid w:val="004B707E"/>
    <w:rsid w:val="004B71F2"/>
    <w:rsid w:val="004C0800"/>
    <w:rsid w:val="004C3887"/>
    <w:rsid w:val="004C417D"/>
    <w:rsid w:val="004C5970"/>
    <w:rsid w:val="004C6090"/>
    <w:rsid w:val="004C655A"/>
    <w:rsid w:val="004C6766"/>
    <w:rsid w:val="004D0372"/>
    <w:rsid w:val="004D6FD3"/>
    <w:rsid w:val="004D7DE3"/>
    <w:rsid w:val="004D7E2B"/>
    <w:rsid w:val="004E149D"/>
    <w:rsid w:val="004E4A12"/>
    <w:rsid w:val="004E4ED3"/>
    <w:rsid w:val="004E6298"/>
    <w:rsid w:val="004E688F"/>
    <w:rsid w:val="004E6923"/>
    <w:rsid w:val="004E6DB8"/>
    <w:rsid w:val="004E75D4"/>
    <w:rsid w:val="004F03D9"/>
    <w:rsid w:val="004F19E2"/>
    <w:rsid w:val="004F4756"/>
    <w:rsid w:val="004F61A0"/>
    <w:rsid w:val="00502D0F"/>
    <w:rsid w:val="00504195"/>
    <w:rsid w:val="00504367"/>
    <w:rsid w:val="00511880"/>
    <w:rsid w:val="00511D09"/>
    <w:rsid w:val="005122F9"/>
    <w:rsid w:val="0051241B"/>
    <w:rsid w:val="00513485"/>
    <w:rsid w:val="00516124"/>
    <w:rsid w:val="00517218"/>
    <w:rsid w:val="00517ABD"/>
    <w:rsid w:val="00517CA9"/>
    <w:rsid w:val="00520D7E"/>
    <w:rsid w:val="005215BA"/>
    <w:rsid w:val="0052290A"/>
    <w:rsid w:val="0052344D"/>
    <w:rsid w:val="00524B80"/>
    <w:rsid w:val="00524C2E"/>
    <w:rsid w:val="00525934"/>
    <w:rsid w:val="00525FC5"/>
    <w:rsid w:val="0052649F"/>
    <w:rsid w:val="00526D8B"/>
    <w:rsid w:val="005270F5"/>
    <w:rsid w:val="00527E87"/>
    <w:rsid w:val="0053329A"/>
    <w:rsid w:val="005359C1"/>
    <w:rsid w:val="0053709D"/>
    <w:rsid w:val="005451D8"/>
    <w:rsid w:val="0054677D"/>
    <w:rsid w:val="00547DE9"/>
    <w:rsid w:val="00552274"/>
    <w:rsid w:val="005533AD"/>
    <w:rsid w:val="00555827"/>
    <w:rsid w:val="0055660D"/>
    <w:rsid w:val="005568C0"/>
    <w:rsid w:val="00561A72"/>
    <w:rsid w:val="00561D10"/>
    <w:rsid w:val="00562130"/>
    <w:rsid w:val="00562A77"/>
    <w:rsid w:val="00562EB5"/>
    <w:rsid w:val="00567B76"/>
    <w:rsid w:val="005707CF"/>
    <w:rsid w:val="005716D2"/>
    <w:rsid w:val="00572D7A"/>
    <w:rsid w:val="005732F0"/>
    <w:rsid w:val="00574BD7"/>
    <w:rsid w:val="005753C0"/>
    <w:rsid w:val="00577C50"/>
    <w:rsid w:val="00577D4A"/>
    <w:rsid w:val="0058089C"/>
    <w:rsid w:val="00580971"/>
    <w:rsid w:val="00580D4C"/>
    <w:rsid w:val="00581D21"/>
    <w:rsid w:val="00582EB0"/>
    <w:rsid w:val="00583361"/>
    <w:rsid w:val="00584BAB"/>
    <w:rsid w:val="0058556C"/>
    <w:rsid w:val="005863CD"/>
    <w:rsid w:val="005931F2"/>
    <w:rsid w:val="005934C1"/>
    <w:rsid w:val="005940BB"/>
    <w:rsid w:val="00595813"/>
    <w:rsid w:val="0059615B"/>
    <w:rsid w:val="005968F1"/>
    <w:rsid w:val="005977C7"/>
    <w:rsid w:val="005A01CC"/>
    <w:rsid w:val="005A164A"/>
    <w:rsid w:val="005A23BC"/>
    <w:rsid w:val="005A3C08"/>
    <w:rsid w:val="005A3CED"/>
    <w:rsid w:val="005A3DBD"/>
    <w:rsid w:val="005A3F04"/>
    <w:rsid w:val="005A48CD"/>
    <w:rsid w:val="005A62A3"/>
    <w:rsid w:val="005A63F8"/>
    <w:rsid w:val="005A709C"/>
    <w:rsid w:val="005A78AA"/>
    <w:rsid w:val="005A7F53"/>
    <w:rsid w:val="005B04E4"/>
    <w:rsid w:val="005B0C02"/>
    <w:rsid w:val="005B0E43"/>
    <w:rsid w:val="005B3217"/>
    <w:rsid w:val="005B38BC"/>
    <w:rsid w:val="005B3D5B"/>
    <w:rsid w:val="005B3ED9"/>
    <w:rsid w:val="005B69F7"/>
    <w:rsid w:val="005C1ACB"/>
    <w:rsid w:val="005C42A9"/>
    <w:rsid w:val="005C4FEB"/>
    <w:rsid w:val="005C7137"/>
    <w:rsid w:val="005C7C69"/>
    <w:rsid w:val="005D098B"/>
    <w:rsid w:val="005D1432"/>
    <w:rsid w:val="005D1533"/>
    <w:rsid w:val="005D37D6"/>
    <w:rsid w:val="005D5126"/>
    <w:rsid w:val="005D72F5"/>
    <w:rsid w:val="005E0F04"/>
    <w:rsid w:val="005E1325"/>
    <w:rsid w:val="005E306D"/>
    <w:rsid w:val="005E3357"/>
    <w:rsid w:val="005E4221"/>
    <w:rsid w:val="005E46AD"/>
    <w:rsid w:val="005F1235"/>
    <w:rsid w:val="005F1D76"/>
    <w:rsid w:val="005F3098"/>
    <w:rsid w:val="005F3763"/>
    <w:rsid w:val="005F3F44"/>
    <w:rsid w:val="005F527B"/>
    <w:rsid w:val="005F5505"/>
    <w:rsid w:val="005F64B1"/>
    <w:rsid w:val="005F738F"/>
    <w:rsid w:val="00600250"/>
    <w:rsid w:val="00600435"/>
    <w:rsid w:val="006015B5"/>
    <w:rsid w:val="00604CD3"/>
    <w:rsid w:val="006052C8"/>
    <w:rsid w:val="00611B95"/>
    <w:rsid w:val="00613A01"/>
    <w:rsid w:val="00614F74"/>
    <w:rsid w:val="00615370"/>
    <w:rsid w:val="00617416"/>
    <w:rsid w:val="00620F79"/>
    <w:rsid w:val="0062101E"/>
    <w:rsid w:val="00621D1B"/>
    <w:rsid w:val="006228F9"/>
    <w:rsid w:val="00622C86"/>
    <w:rsid w:val="00622F31"/>
    <w:rsid w:val="00623329"/>
    <w:rsid w:val="006246F1"/>
    <w:rsid w:val="006255E6"/>
    <w:rsid w:val="00630E5D"/>
    <w:rsid w:val="00633724"/>
    <w:rsid w:val="00634A35"/>
    <w:rsid w:val="00634E8C"/>
    <w:rsid w:val="00634FE9"/>
    <w:rsid w:val="006353BF"/>
    <w:rsid w:val="00635562"/>
    <w:rsid w:val="006357D2"/>
    <w:rsid w:val="006362F1"/>
    <w:rsid w:val="006364C6"/>
    <w:rsid w:val="00636AEF"/>
    <w:rsid w:val="00637DC1"/>
    <w:rsid w:val="00640634"/>
    <w:rsid w:val="00640D0A"/>
    <w:rsid w:val="00641314"/>
    <w:rsid w:val="006435CD"/>
    <w:rsid w:val="00644CA9"/>
    <w:rsid w:val="006453C8"/>
    <w:rsid w:val="00645560"/>
    <w:rsid w:val="00645E16"/>
    <w:rsid w:val="00646722"/>
    <w:rsid w:val="006502D2"/>
    <w:rsid w:val="00650F5E"/>
    <w:rsid w:val="006528A2"/>
    <w:rsid w:val="00654B2E"/>
    <w:rsid w:val="00654B80"/>
    <w:rsid w:val="00656989"/>
    <w:rsid w:val="00657278"/>
    <w:rsid w:val="00660277"/>
    <w:rsid w:val="0066061C"/>
    <w:rsid w:val="00660A19"/>
    <w:rsid w:val="006618F3"/>
    <w:rsid w:val="0066220F"/>
    <w:rsid w:val="00662C2E"/>
    <w:rsid w:val="006631F9"/>
    <w:rsid w:val="006641DC"/>
    <w:rsid w:val="00664661"/>
    <w:rsid w:val="0066504A"/>
    <w:rsid w:val="00665199"/>
    <w:rsid w:val="00666454"/>
    <w:rsid w:val="0066674F"/>
    <w:rsid w:val="0066741F"/>
    <w:rsid w:val="00672043"/>
    <w:rsid w:val="00672B05"/>
    <w:rsid w:val="00674AF9"/>
    <w:rsid w:val="00675EB7"/>
    <w:rsid w:val="006761CC"/>
    <w:rsid w:val="0067665E"/>
    <w:rsid w:val="00676BD1"/>
    <w:rsid w:val="0067745D"/>
    <w:rsid w:val="006774FD"/>
    <w:rsid w:val="00677DF1"/>
    <w:rsid w:val="00680DD8"/>
    <w:rsid w:val="0068196A"/>
    <w:rsid w:val="00682ACA"/>
    <w:rsid w:val="00682FC9"/>
    <w:rsid w:val="00685103"/>
    <w:rsid w:val="00685CA2"/>
    <w:rsid w:val="00686BC0"/>
    <w:rsid w:val="00687377"/>
    <w:rsid w:val="00687FAE"/>
    <w:rsid w:val="00690AFA"/>
    <w:rsid w:val="00693EC6"/>
    <w:rsid w:val="00694772"/>
    <w:rsid w:val="006965E6"/>
    <w:rsid w:val="00697084"/>
    <w:rsid w:val="006A0AE3"/>
    <w:rsid w:val="006A0BA0"/>
    <w:rsid w:val="006A0E9E"/>
    <w:rsid w:val="006A3FFD"/>
    <w:rsid w:val="006A60D1"/>
    <w:rsid w:val="006A61D4"/>
    <w:rsid w:val="006A6958"/>
    <w:rsid w:val="006A7451"/>
    <w:rsid w:val="006A7B39"/>
    <w:rsid w:val="006A7D95"/>
    <w:rsid w:val="006B01C5"/>
    <w:rsid w:val="006B19ED"/>
    <w:rsid w:val="006B1CC9"/>
    <w:rsid w:val="006B2821"/>
    <w:rsid w:val="006B49B5"/>
    <w:rsid w:val="006B520C"/>
    <w:rsid w:val="006B54A4"/>
    <w:rsid w:val="006B5676"/>
    <w:rsid w:val="006B6559"/>
    <w:rsid w:val="006B7CAD"/>
    <w:rsid w:val="006C25CE"/>
    <w:rsid w:val="006C27FA"/>
    <w:rsid w:val="006C29E9"/>
    <w:rsid w:val="006C4E62"/>
    <w:rsid w:val="006C588A"/>
    <w:rsid w:val="006C67F6"/>
    <w:rsid w:val="006C7991"/>
    <w:rsid w:val="006D0465"/>
    <w:rsid w:val="006D0928"/>
    <w:rsid w:val="006D1094"/>
    <w:rsid w:val="006E1994"/>
    <w:rsid w:val="006E1CA4"/>
    <w:rsid w:val="006E1D8C"/>
    <w:rsid w:val="006E454F"/>
    <w:rsid w:val="006E563B"/>
    <w:rsid w:val="006E6C9E"/>
    <w:rsid w:val="006F1410"/>
    <w:rsid w:val="006F1B18"/>
    <w:rsid w:val="006F2389"/>
    <w:rsid w:val="006F2620"/>
    <w:rsid w:val="006F2D89"/>
    <w:rsid w:val="006F31AC"/>
    <w:rsid w:val="006F4A3B"/>
    <w:rsid w:val="006F4EEF"/>
    <w:rsid w:val="006F61B5"/>
    <w:rsid w:val="006F6B1D"/>
    <w:rsid w:val="006F74F2"/>
    <w:rsid w:val="00700767"/>
    <w:rsid w:val="0070084D"/>
    <w:rsid w:val="007016EB"/>
    <w:rsid w:val="00701A6C"/>
    <w:rsid w:val="0070200B"/>
    <w:rsid w:val="0070218E"/>
    <w:rsid w:val="00702195"/>
    <w:rsid w:val="00702A41"/>
    <w:rsid w:val="00703B43"/>
    <w:rsid w:val="0070602A"/>
    <w:rsid w:val="007067A4"/>
    <w:rsid w:val="007109C1"/>
    <w:rsid w:val="00710E65"/>
    <w:rsid w:val="0071269C"/>
    <w:rsid w:val="007140E8"/>
    <w:rsid w:val="00715F88"/>
    <w:rsid w:val="00716E2D"/>
    <w:rsid w:val="00716ED9"/>
    <w:rsid w:val="00717EFD"/>
    <w:rsid w:val="007209C8"/>
    <w:rsid w:val="007220AF"/>
    <w:rsid w:val="00722131"/>
    <w:rsid w:val="007225FC"/>
    <w:rsid w:val="007230D1"/>
    <w:rsid w:val="0072358D"/>
    <w:rsid w:val="007238E3"/>
    <w:rsid w:val="00723AAD"/>
    <w:rsid w:val="00726797"/>
    <w:rsid w:val="00727B43"/>
    <w:rsid w:val="0073111E"/>
    <w:rsid w:val="00731C12"/>
    <w:rsid w:val="007323BE"/>
    <w:rsid w:val="00733E65"/>
    <w:rsid w:val="007343E3"/>
    <w:rsid w:val="007347F4"/>
    <w:rsid w:val="00734A96"/>
    <w:rsid w:val="00734CFB"/>
    <w:rsid w:val="00736C8A"/>
    <w:rsid w:val="00742308"/>
    <w:rsid w:val="00744533"/>
    <w:rsid w:val="00745EBE"/>
    <w:rsid w:val="00746730"/>
    <w:rsid w:val="00746ED2"/>
    <w:rsid w:val="00746F3E"/>
    <w:rsid w:val="00747286"/>
    <w:rsid w:val="007505CE"/>
    <w:rsid w:val="00752EC3"/>
    <w:rsid w:val="007539A6"/>
    <w:rsid w:val="00753CEC"/>
    <w:rsid w:val="007540C9"/>
    <w:rsid w:val="00755AAD"/>
    <w:rsid w:val="00756328"/>
    <w:rsid w:val="007613A8"/>
    <w:rsid w:val="00761A9D"/>
    <w:rsid w:val="00762B96"/>
    <w:rsid w:val="00765886"/>
    <w:rsid w:val="00765FEF"/>
    <w:rsid w:val="00766ACC"/>
    <w:rsid w:val="00766C02"/>
    <w:rsid w:val="007700BD"/>
    <w:rsid w:val="0077060B"/>
    <w:rsid w:val="0077419B"/>
    <w:rsid w:val="007749F2"/>
    <w:rsid w:val="00775E40"/>
    <w:rsid w:val="00776FD2"/>
    <w:rsid w:val="007770EB"/>
    <w:rsid w:val="00777FEC"/>
    <w:rsid w:val="00780509"/>
    <w:rsid w:val="00780798"/>
    <w:rsid w:val="00780AD8"/>
    <w:rsid w:val="00781191"/>
    <w:rsid w:val="0078163A"/>
    <w:rsid w:val="00781FEE"/>
    <w:rsid w:val="007820B3"/>
    <w:rsid w:val="00782BA8"/>
    <w:rsid w:val="00782DEC"/>
    <w:rsid w:val="00784E0C"/>
    <w:rsid w:val="0078683C"/>
    <w:rsid w:val="00790391"/>
    <w:rsid w:val="0079113B"/>
    <w:rsid w:val="007913B0"/>
    <w:rsid w:val="00795BEA"/>
    <w:rsid w:val="007968ED"/>
    <w:rsid w:val="007A0703"/>
    <w:rsid w:val="007A2A82"/>
    <w:rsid w:val="007A3D9D"/>
    <w:rsid w:val="007A4118"/>
    <w:rsid w:val="007A4A78"/>
    <w:rsid w:val="007A4B01"/>
    <w:rsid w:val="007A4CE0"/>
    <w:rsid w:val="007A530E"/>
    <w:rsid w:val="007A5A3A"/>
    <w:rsid w:val="007A63D2"/>
    <w:rsid w:val="007A6ED1"/>
    <w:rsid w:val="007A7CB4"/>
    <w:rsid w:val="007B12F0"/>
    <w:rsid w:val="007B1646"/>
    <w:rsid w:val="007B29C3"/>
    <w:rsid w:val="007B4A1D"/>
    <w:rsid w:val="007B5862"/>
    <w:rsid w:val="007B656F"/>
    <w:rsid w:val="007C0757"/>
    <w:rsid w:val="007C0C77"/>
    <w:rsid w:val="007C0DCE"/>
    <w:rsid w:val="007C161B"/>
    <w:rsid w:val="007C30DA"/>
    <w:rsid w:val="007C3E01"/>
    <w:rsid w:val="007C546E"/>
    <w:rsid w:val="007C66A0"/>
    <w:rsid w:val="007C6AD0"/>
    <w:rsid w:val="007C7E59"/>
    <w:rsid w:val="007C7E78"/>
    <w:rsid w:val="007D0ACC"/>
    <w:rsid w:val="007D1065"/>
    <w:rsid w:val="007D1276"/>
    <w:rsid w:val="007D15CE"/>
    <w:rsid w:val="007D1EC2"/>
    <w:rsid w:val="007D2108"/>
    <w:rsid w:val="007D289F"/>
    <w:rsid w:val="007D6967"/>
    <w:rsid w:val="007D79DA"/>
    <w:rsid w:val="007D7AD1"/>
    <w:rsid w:val="007E083F"/>
    <w:rsid w:val="007E3496"/>
    <w:rsid w:val="007E34B7"/>
    <w:rsid w:val="007E5F9A"/>
    <w:rsid w:val="007E6216"/>
    <w:rsid w:val="007E6653"/>
    <w:rsid w:val="007E6D69"/>
    <w:rsid w:val="007E6F45"/>
    <w:rsid w:val="007E7226"/>
    <w:rsid w:val="007E7A01"/>
    <w:rsid w:val="007E7A5A"/>
    <w:rsid w:val="007F1BB7"/>
    <w:rsid w:val="007F1F22"/>
    <w:rsid w:val="007F3C79"/>
    <w:rsid w:val="007F552F"/>
    <w:rsid w:val="007F6445"/>
    <w:rsid w:val="008011C4"/>
    <w:rsid w:val="00802630"/>
    <w:rsid w:val="0080410D"/>
    <w:rsid w:val="00812D29"/>
    <w:rsid w:val="0081337A"/>
    <w:rsid w:val="00814112"/>
    <w:rsid w:val="008145DE"/>
    <w:rsid w:val="008158D7"/>
    <w:rsid w:val="00816432"/>
    <w:rsid w:val="00817F39"/>
    <w:rsid w:val="00820E85"/>
    <w:rsid w:val="00822D16"/>
    <w:rsid w:val="00822F10"/>
    <w:rsid w:val="00824505"/>
    <w:rsid w:val="00825E82"/>
    <w:rsid w:val="0083065B"/>
    <w:rsid w:val="00830703"/>
    <w:rsid w:val="00835A2A"/>
    <w:rsid w:val="00837054"/>
    <w:rsid w:val="008379BC"/>
    <w:rsid w:val="008404A1"/>
    <w:rsid w:val="00842C44"/>
    <w:rsid w:val="008459BD"/>
    <w:rsid w:val="00847BC0"/>
    <w:rsid w:val="008503CF"/>
    <w:rsid w:val="00850C8D"/>
    <w:rsid w:val="00854682"/>
    <w:rsid w:val="00855507"/>
    <w:rsid w:val="0085647C"/>
    <w:rsid w:val="00856B18"/>
    <w:rsid w:val="00857036"/>
    <w:rsid w:val="00863371"/>
    <w:rsid w:val="00863D3E"/>
    <w:rsid w:val="0086643A"/>
    <w:rsid w:val="00866C54"/>
    <w:rsid w:val="00867062"/>
    <w:rsid w:val="00867E52"/>
    <w:rsid w:val="008702BF"/>
    <w:rsid w:val="00871943"/>
    <w:rsid w:val="00872FD7"/>
    <w:rsid w:val="008732B0"/>
    <w:rsid w:val="00875929"/>
    <w:rsid w:val="00875D2D"/>
    <w:rsid w:val="00876531"/>
    <w:rsid w:val="00876F17"/>
    <w:rsid w:val="00876FC8"/>
    <w:rsid w:val="00877A5E"/>
    <w:rsid w:val="00877AA3"/>
    <w:rsid w:val="00880A28"/>
    <w:rsid w:val="008813B0"/>
    <w:rsid w:val="00881FB8"/>
    <w:rsid w:val="008826AA"/>
    <w:rsid w:val="00885761"/>
    <w:rsid w:val="00890866"/>
    <w:rsid w:val="00891ECA"/>
    <w:rsid w:val="008929CF"/>
    <w:rsid w:val="00893363"/>
    <w:rsid w:val="00893ABE"/>
    <w:rsid w:val="00897AD9"/>
    <w:rsid w:val="00897AF2"/>
    <w:rsid w:val="008A092F"/>
    <w:rsid w:val="008A29DD"/>
    <w:rsid w:val="008A2B28"/>
    <w:rsid w:val="008A2B50"/>
    <w:rsid w:val="008A3BC0"/>
    <w:rsid w:val="008A5B8F"/>
    <w:rsid w:val="008A687F"/>
    <w:rsid w:val="008B0849"/>
    <w:rsid w:val="008B0A79"/>
    <w:rsid w:val="008B1297"/>
    <w:rsid w:val="008B18BD"/>
    <w:rsid w:val="008B2380"/>
    <w:rsid w:val="008B3AFB"/>
    <w:rsid w:val="008B4324"/>
    <w:rsid w:val="008B4F09"/>
    <w:rsid w:val="008B65E3"/>
    <w:rsid w:val="008C0A6D"/>
    <w:rsid w:val="008C1E37"/>
    <w:rsid w:val="008C2660"/>
    <w:rsid w:val="008C350B"/>
    <w:rsid w:val="008C4463"/>
    <w:rsid w:val="008C48F3"/>
    <w:rsid w:val="008C4DEA"/>
    <w:rsid w:val="008C59EC"/>
    <w:rsid w:val="008C5AE8"/>
    <w:rsid w:val="008C65D4"/>
    <w:rsid w:val="008C7BC3"/>
    <w:rsid w:val="008D00E5"/>
    <w:rsid w:val="008D056E"/>
    <w:rsid w:val="008D13E0"/>
    <w:rsid w:val="008D17B7"/>
    <w:rsid w:val="008D2464"/>
    <w:rsid w:val="008D28FA"/>
    <w:rsid w:val="008D3AB9"/>
    <w:rsid w:val="008D4A05"/>
    <w:rsid w:val="008D5795"/>
    <w:rsid w:val="008D7DDE"/>
    <w:rsid w:val="008E0117"/>
    <w:rsid w:val="008E02EF"/>
    <w:rsid w:val="008E20D5"/>
    <w:rsid w:val="008E27B7"/>
    <w:rsid w:val="008E2FCF"/>
    <w:rsid w:val="008E552B"/>
    <w:rsid w:val="008E5765"/>
    <w:rsid w:val="008E5863"/>
    <w:rsid w:val="008E62F5"/>
    <w:rsid w:val="008E657B"/>
    <w:rsid w:val="008F07F6"/>
    <w:rsid w:val="008F2B4D"/>
    <w:rsid w:val="008F3695"/>
    <w:rsid w:val="008F4644"/>
    <w:rsid w:val="008F5DC3"/>
    <w:rsid w:val="008F7092"/>
    <w:rsid w:val="008F7401"/>
    <w:rsid w:val="008F74F1"/>
    <w:rsid w:val="0090055A"/>
    <w:rsid w:val="0090164F"/>
    <w:rsid w:val="00904E2C"/>
    <w:rsid w:val="00905BB0"/>
    <w:rsid w:val="00905D65"/>
    <w:rsid w:val="0091091A"/>
    <w:rsid w:val="00912084"/>
    <w:rsid w:val="00916923"/>
    <w:rsid w:val="009176B8"/>
    <w:rsid w:val="00921BDA"/>
    <w:rsid w:val="00922ED6"/>
    <w:rsid w:val="00923066"/>
    <w:rsid w:val="00923900"/>
    <w:rsid w:val="00924358"/>
    <w:rsid w:val="009249DB"/>
    <w:rsid w:val="009261A1"/>
    <w:rsid w:val="009269EA"/>
    <w:rsid w:val="009274B5"/>
    <w:rsid w:val="00930DF0"/>
    <w:rsid w:val="00931D6E"/>
    <w:rsid w:val="009330CB"/>
    <w:rsid w:val="009338D5"/>
    <w:rsid w:val="00933F5D"/>
    <w:rsid w:val="009341AD"/>
    <w:rsid w:val="00934203"/>
    <w:rsid w:val="009348D5"/>
    <w:rsid w:val="00936EE0"/>
    <w:rsid w:val="00937DBE"/>
    <w:rsid w:val="00940801"/>
    <w:rsid w:val="00940CB6"/>
    <w:rsid w:val="00941147"/>
    <w:rsid w:val="00943B03"/>
    <w:rsid w:val="00943BA3"/>
    <w:rsid w:val="00945E0B"/>
    <w:rsid w:val="00946F88"/>
    <w:rsid w:val="00947521"/>
    <w:rsid w:val="00947CFB"/>
    <w:rsid w:val="00952B34"/>
    <w:rsid w:val="00952CBC"/>
    <w:rsid w:val="009532DA"/>
    <w:rsid w:val="009545E3"/>
    <w:rsid w:val="0095727B"/>
    <w:rsid w:val="009609DF"/>
    <w:rsid w:val="0096189B"/>
    <w:rsid w:val="0096298C"/>
    <w:rsid w:val="00962C33"/>
    <w:rsid w:val="00962DC2"/>
    <w:rsid w:val="00962DDE"/>
    <w:rsid w:val="009632DB"/>
    <w:rsid w:val="0096425C"/>
    <w:rsid w:val="00964D95"/>
    <w:rsid w:val="00965F0C"/>
    <w:rsid w:val="00970853"/>
    <w:rsid w:val="00972162"/>
    <w:rsid w:val="00973894"/>
    <w:rsid w:val="00973A2D"/>
    <w:rsid w:val="0097429E"/>
    <w:rsid w:val="009745D7"/>
    <w:rsid w:val="0097464E"/>
    <w:rsid w:val="00974E65"/>
    <w:rsid w:val="00974FD9"/>
    <w:rsid w:val="00976E32"/>
    <w:rsid w:val="009814A5"/>
    <w:rsid w:val="00981F36"/>
    <w:rsid w:val="00983276"/>
    <w:rsid w:val="00983372"/>
    <w:rsid w:val="009843F6"/>
    <w:rsid w:val="0098578D"/>
    <w:rsid w:val="00985EE5"/>
    <w:rsid w:val="00986A59"/>
    <w:rsid w:val="00986F1C"/>
    <w:rsid w:val="0099084A"/>
    <w:rsid w:val="0099220C"/>
    <w:rsid w:val="00992FBE"/>
    <w:rsid w:val="009935F7"/>
    <w:rsid w:val="00994CDB"/>
    <w:rsid w:val="00995FF0"/>
    <w:rsid w:val="00996EA3"/>
    <w:rsid w:val="0099769D"/>
    <w:rsid w:val="009A0886"/>
    <w:rsid w:val="009A0E6F"/>
    <w:rsid w:val="009A14E1"/>
    <w:rsid w:val="009A14FC"/>
    <w:rsid w:val="009A16C9"/>
    <w:rsid w:val="009A2D1D"/>
    <w:rsid w:val="009A40C4"/>
    <w:rsid w:val="009A4D00"/>
    <w:rsid w:val="009A4D4C"/>
    <w:rsid w:val="009A515F"/>
    <w:rsid w:val="009A559B"/>
    <w:rsid w:val="009A56C1"/>
    <w:rsid w:val="009A62B1"/>
    <w:rsid w:val="009B0585"/>
    <w:rsid w:val="009B24A9"/>
    <w:rsid w:val="009B77AE"/>
    <w:rsid w:val="009C02D2"/>
    <w:rsid w:val="009C02D9"/>
    <w:rsid w:val="009C2DB2"/>
    <w:rsid w:val="009C4B8D"/>
    <w:rsid w:val="009C6D67"/>
    <w:rsid w:val="009C6D75"/>
    <w:rsid w:val="009D0EC6"/>
    <w:rsid w:val="009D1AAD"/>
    <w:rsid w:val="009D3EF5"/>
    <w:rsid w:val="009D6EC9"/>
    <w:rsid w:val="009E0318"/>
    <w:rsid w:val="009E0B9B"/>
    <w:rsid w:val="009E1620"/>
    <w:rsid w:val="009E1D42"/>
    <w:rsid w:val="009E3DFF"/>
    <w:rsid w:val="009E3EF5"/>
    <w:rsid w:val="009E4559"/>
    <w:rsid w:val="009E7BB1"/>
    <w:rsid w:val="009F0F90"/>
    <w:rsid w:val="009F17E8"/>
    <w:rsid w:val="009F1813"/>
    <w:rsid w:val="009F196A"/>
    <w:rsid w:val="009F1CB5"/>
    <w:rsid w:val="009F1DAA"/>
    <w:rsid w:val="009F25DA"/>
    <w:rsid w:val="009F336A"/>
    <w:rsid w:val="009F408B"/>
    <w:rsid w:val="009F4F94"/>
    <w:rsid w:val="009F6A12"/>
    <w:rsid w:val="00A000BD"/>
    <w:rsid w:val="00A02675"/>
    <w:rsid w:val="00A028FC"/>
    <w:rsid w:val="00A033F0"/>
    <w:rsid w:val="00A03901"/>
    <w:rsid w:val="00A04FAA"/>
    <w:rsid w:val="00A06DB5"/>
    <w:rsid w:val="00A07027"/>
    <w:rsid w:val="00A1088A"/>
    <w:rsid w:val="00A12E34"/>
    <w:rsid w:val="00A13028"/>
    <w:rsid w:val="00A154B4"/>
    <w:rsid w:val="00A16D81"/>
    <w:rsid w:val="00A17FB5"/>
    <w:rsid w:val="00A20942"/>
    <w:rsid w:val="00A20FD1"/>
    <w:rsid w:val="00A21418"/>
    <w:rsid w:val="00A24886"/>
    <w:rsid w:val="00A25F08"/>
    <w:rsid w:val="00A26CCF"/>
    <w:rsid w:val="00A27500"/>
    <w:rsid w:val="00A30161"/>
    <w:rsid w:val="00A31536"/>
    <w:rsid w:val="00A32FE4"/>
    <w:rsid w:val="00A33CB0"/>
    <w:rsid w:val="00A34D0C"/>
    <w:rsid w:val="00A36A0D"/>
    <w:rsid w:val="00A400DE"/>
    <w:rsid w:val="00A402E1"/>
    <w:rsid w:val="00A403C7"/>
    <w:rsid w:val="00A405E0"/>
    <w:rsid w:val="00A42178"/>
    <w:rsid w:val="00A421CE"/>
    <w:rsid w:val="00A449A6"/>
    <w:rsid w:val="00A44B4D"/>
    <w:rsid w:val="00A45100"/>
    <w:rsid w:val="00A45C5A"/>
    <w:rsid w:val="00A50F9C"/>
    <w:rsid w:val="00A5177D"/>
    <w:rsid w:val="00A525F9"/>
    <w:rsid w:val="00A53EE7"/>
    <w:rsid w:val="00A53F9C"/>
    <w:rsid w:val="00A55A79"/>
    <w:rsid w:val="00A55E60"/>
    <w:rsid w:val="00A5652A"/>
    <w:rsid w:val="00A60CEA"/>
    <w:rsid w:val="00A620C4"/>
    <w:rsid w:val="00A62210"/>
    <w:rsid w:val="00A6295C"/>
    <w:rsid w:val="00A66FAA"/>
    <w:rsid w:val="00A70171"/>
    <w:rsid w:val="00A70556"/>
    <w:rsid w:val="00A717E7"/>
    <w:rsid w:val="00A728E9"/>
    <w:rsid w:val="00A730ED"/>
    <w:rsid w:val="00A73CC9"/>
    <w:rsid w:val="00A7490D"/>
    <w:rsid w:val="00A74CB8"/>
    <w:rsid w:val="00A75791"/>
    <w:rsid w:val="00A776EC"/>
    <w:rsid w:val="00A77A60"/>
    <w:rsid w:val="00A80E9E"/>
    <w:rsid w:val="00A80F78"/>
    <w:rsid w:val="00A81F77"/>
    <w:rsid w:val="00A838DA"/>
    <w:rsid w:val="00A83925"/>
    <w:rsid w:val="00A839D1"/>
    <w:rsid w:val="00A84EC1"/>
    <w:rsid w:val="00A85488"/>
    <w:rsid w:val="00A90534"/>
    <w:rsid w:val="00A91EFD"/>
    <w:rsid w:val="00A924AC"/>
    <w:rsid w:val="00A925A6"/>
    <w:rsid w:val="00A938EB"/>
    <w:rsid w:val="00A9444B"/>
    <w:rsid w:val="00A94518"/>
    <w:rsid w:val="00AA28A8"/>
    <w:rsid w:val="00AA29D7"/>
    <w:rsid w:val="00AA5B83"/>
    <w:rsid w:val="00AA62CE"/>
    <w:rsid w:val="00AA666B"/>
    <w:rsid w:val="00AA672A"/>
    <w:rsid w:val="00AB00BF"/>
    <w:rsid w:val="00AB11E8"/>
    <w:rsid w:val="00AB15EB"/>
    <w:rsid w:val="00AB18A1"/>
    <w:rsid w:val="00AB2B67"/>
    <w:rsid w:val="00AB2E0A"/>
    <w:rsid w:val="00AB4D01"/>
    <w:rsid w:val="00AB58A4"/>
    <w:rsid w:val="00AB6ABF"/>
    <w:rsid w:val="00AC131B"/>
    <w:rsid w:val="00AC44B5"/>
    <w:rsid w:val="00AC4E43"/>
    <w:rsid w:val="00AC57DB"/>
    <w:rsid w:val="00AC5E66"/>
    <w:rsid w:val="00AC711A"/>
    <w:rsid w:val="00AD02F8"/>
    <w:rsid w:val="00AD0839"/>
    <w:rsid w:val="00AD08AE"/>
    <w:rsid w:val="00AD2A8F"/>
    <w:rsid w:val="00AD4243"/>
    <w:rsid w:val="00AD498D"/>
    <w:rsid w:val="00AD52EA"/>
    <w:rsid w:val="00AD5E18"/>
    <w:rsid w:val="00AD7E86"/>
    <w:rsid w:val="00AE3306"/>
    <w:rsid w:val="00AE3D79"/>
    <w:rsid w:val="00AE44D0"/>
    <w:rsid w:val="00AE45ED"/>
    <w:rsid w:val="00AE5DF1"/>
    <w:rsid w:val="00AE7A91"/>
    <w:rsid w:val="00AE7CF2"/>
    <w:rsid w:val="00AF3E3E"/>
    <w:rsid w:val="00AF4E69"/>
    <w:rsid w:val="00AF55B7"/>
    <w:rsid w:val="00AF5E04"/>
    <w:rsid w:val="00AF7C85"/>
    <w:rsid w:val="00B0140E"/>
    <w:rsid w:val="00B0153B"/>
    <w:rsid w:val="00B01DCE"/>
    <w:rsid w:val="00B052A1"/>
    <w:rsid w:val="00B0662D"/>
    <w:rsid w:val="00B07593"/>
    <w:rsid w:val="00B07CFC"/>
    <w:rsid w:val="00B1065C"/>
    <w:rsid w:val="00B1147D"/>
    <w:rsid w:val="00B12770"/>
    <w:rsid w:val="00B12A34"/>
    <w:rsid w:val="00B14CC9"/>
    <w:rsid w:val="00B172E0"/>
    <w:rsid w:val="00B21546"/>
    <w:rsid w:val="00B21D1E"/>
    <w:rsid w:val="00B22321"/>
    <w:rsid w:val="00B226FD"/>
    <w:rsid w:val="00B23A92"/>
    <w:rsid w:val="00B23E8A"/>
    <w:rsid w:val="00B240DC"/>
    <w:rsid w:val="00B240F1"/>
    <w:rsid w:val="00B270E1"/>
    <w:rsid w:val="00B277FC"/>
    <w:rsid w:val="00B313D8"/>
    <w:rsid w:val="00B33451"/>
    <w:rsid w:val="00B33835"/>
    <w:rsid w:val="00B4163F"/>
    <w:rsid w:val="00B4180C"/>
    <w:rsid w:val="00B42150"/>
    <w:rsid w:val="00B4254A"/>
    <w:rsid w:val="00B425D4"/>
    <w:rsid w:val="00B43453"/>
    <w:rsid w:val="00B43B79"/>
    <w:rsid w:val="00B443B3"/>
    <w:rsid w:val="00B448BF"/>
    <w:rsid w:val="00B44BC3"/>
    <w:rsid w:val="00B45B4D"/>
    <w:rsid w:val="00B473A2"/>
    <w:rsid w:val="00B4786C"/>
    <w:rsid w:val="00B50DE4"/>
    <w:rsid w:val="00B51C56"/>
    <w:rsid w:val="00B51E9B"/>
    <w:rsid w:val="00B52A12"/>
    <w:rsid w:val="00B53692"/>
    <w:rsid w:val="00B54B0B"/>
    <w:rsid w:val="00B5545E"/>
    <w:rsid w:val="00B55C87"/>
    <w:rsid w:val="00B565C7"/>
    <w:rsid w:val="00B5660A"/>
    <w:rsid w:val="00B57AE3"/>
    <w:rsid w:val="00B60161"/>
    <w:rsid w:val="00B6085C"/>
    <w:rsid w:val="00B61049"/>
    <w:rsid w:val="00B61949"/>
    <w:rsid w:val="00B61D3D"/>
    <w:rsid w:val="00B623EF"/>
    <w:rsid w:val="00B649F6"/>
    <w:rsid w:val="00B64B28"/>
    <w:rsid w:val="00B6662B"/>
    <w:rsid w:val="00B667E2"/>
    <w:rsid w:val="00B66E60"/>
    <w:rsid w:val="00B700FA"/>
    <w:rsid w:val="00B709BD"/>
    <w:rsid w:val="00B7180D"/>
    <w:rsid w:val="00B7238A"/>
    <w:rsid w:val="00B73081"/>
    <w:rsid w:val="00B744E2"/>
    <w:rsid w:val="00B757C8"/>
    <w:rsid w:val="00B75D8B"/>
    <w:rsid w:val="00B811A0"/>
    <w:rsid w:val="00B811E2"/>
    <w:rsid w:val="00B81C00"/>
    <w:rsid w:val="00B8273E"/>
    <w:rsid w:val="00B8296D"/>
    <w:rsid w:val="00B83068"/>
    <w:rsid w:val="00B836E5"/>
    <w:rsid w:val="00B85451"/>
    <w:rsid w:val="00B87680"/>
    <w:rsid w:val="00B90369"/>
    <w:rsid w:val="00B90A47"/>
    <w:rsid w:val="00B953AC"/>
    <w:rsid w:val="00B975FD"/>
    <w:rsid w:val="00B977DE"/>
    <w:rsid w:val="00BA0F10"/>
    <w:rsid w:val="00BA18A1"/>
    <w:rsid w:val="00BA2590"/>
    <w:rsid w:val="00BA288D"/>
    <w:rsid w:val="00BA29F1"/>
    <w:rsid w:val="00BA318C"/>
    <w:rsid w:val="00BA3790"/>
    <w:rsid w:val="00BA54B9"/>
    <w:rsid w:val="00BA56B0"/>
    <w:rsid w:val="00BA63F1"/>
    <w:rsid w:val="00BA6F2E"/>
    <w:rsid w:val="00BA6F5F"/>
    <w:rsid w:val="00BA76A9"/>
    <w:rsid w:val="00BA7E8C"/>
    <w:rsid w:val="00BB010B"/>
    <w:rsid w:val="00BB0A41"/>
    <w:rsid w:val="00BB0ABB"/>
    <w:rsid w:val="00BB1609"/>
    <w:rsid w:val="00BB2A02"/>
    <w:rsid w:val="00BB462F"/>
    <w:rsid w:val="00BB6339"/>
    <w:rsid w:val="00BB6AD0"/>
    <w:rsid w:val="00BC1688"/>
    <w:rsid w:val="00BC21F8"/>
    <w:rsid w:val="00BC2EF7"/>
    <w:rsid w:val="00BC39A0"/>
    <w:rsid w:val="00BC4691"/>
    <w:rsid w:val="00BC51C1"/>
    <w:rsid w:val="00BC6FD7"/>
    <w:rsid w:val="00BD0612"/>
    <w:rsid w:val="00BD0662"/>
    <w:rsid w:val="00BD20A2"/>
    <w:rsid w:val="00BD20C4"/>
    <w:rsid w:val="00BD2981"/>
    <w:rsid w:val="00BD2B3B"/>
    <w:rsid w:val="00BD3278"/>
    <w:rsid w:val="00BD3907"/>
    <w:rsid w:val="00BD395D"/>
    <w:rsid w:val="00BD55F8"/>
    <w:rsid w:val="00BD719E"/>
    <w:rsid w:val="00BE002D"/>
    <w:rsid w:val="00BE035E"/>
    <w:rsid w:val="00BE0C29"/>
    <w:rsid w:val="00BE1881"/>
    <w:rsid w:val="00BE4BB3"/>
    <w:rsid w:val="00BF1E64"/>
    <w:rsid w:val="00BF3460"/>
    <w:rsid w:val="00BF4129"/>
    <w:rsid w:val="00BF4C53"/>
    <w:rsid w:val="00BF5200"/>
    <w:rsid w:val="00C00723"/>
    <w:rsid w:val="00C00C5A"/>
    <w:rsid w:val="00C01FEF"/>
    <w:rsid w:val="00C024A8"/>
    <w:rsid w:val="00C02A0F"/>
    <w:rsid w:val="00C033C3"/>
    <w:rsid w:val="00C041B8"/>
    <w:rsid w:val="00C07120"/>
    <w:rsid w:val="00C12603"/>
    <w:rsid w:val="00C129C7"/>
    <w:rsid w:val="00C15368"/>
    <w:rsid w:val="00C1542B"/>
    <w:rsid w:val="00C1558C"/>
    <w:rsid w:val="00C16686"/>
    <w:rsid w:val="00C21439"/>
    <w:rsid w:val="00C224A2"/>
    <w:rsid w:val="00C22A04"/>
    <w:rsid w:val="00C26318"/>
    <w:rsid w:val="00C26520"/>
    <w:rsid w:val="00C272FF"/>
    <w:rsid w:val="00C30E6F"/>
    <w:rsid w:val="00C30ED4"/>
    <w:rsid w:val="00C320AC"/>
    <w:rsid w:val="00C34074"/>
    <w:rsid w:val="00C3499B"/>
    <w:rsid w:val="00C34A13"/>
    <w:rsid w:val="00C375E6"/>
    <w:rsid w:val="00C41762"/>
    <w:rsid w:val="00C41BF8"/>
    <w:rsid w:val="00C424BA"/>
    <w:rsid w:val="00C45012"/>
    <w:rsid w:val="00C4553B"/>
    <w:rsid w:val="00C46609"/>
    <w:rsid w:val="00C472D6"/>
    <w:rsid w:val="00C47DC0"/>
    <w:rsid w:val="00C47F7F"/>
    <w:rsid w:val="00C504AE"/>
    <w:rsid w:val="00C52054"/>
    <w:rsid w:val="00C5397B"/>
    <w:rsid w:val="00C5571A"/>
    <w:rsid w:val="00C56B50"/>
    <w:rsid w:val="00C577BE"/>
    <w:rsid w:val="00C608AC"/>
    <w:rsid w:val="00C6161E"/>
    <w:rsid w:val="00C6179A"/>
    <w:rsid w:val="00C618B8"/>
    <w:rsid w:val="00C621A4"/>
    <w:rsid w:val="00C63FE3"/>
    <w:rsid w:val="00C64499"/>
    <w:rsid w:val="00C64FFC"/>
    <w:rsid w:val="00C6581D"/>
    <w:rsid w:val="00C659E8"/>
    <w:rsid w:val="00C6736E"/>
    <w:rsid w:val="00C673D5"/>
    <w:rsid w:val="00C67894"/>
    <w:rsid w:val="00C727C6"/>
    <w:rsid w:val="00C72812"/>
    <w:rsid w:val="00C7285C"/>
    <w:rsid w:val="00C75A95"/>
    <w:rsid w:val="00C776F9"/>
    <w:rsid w:val="00C778F0"/>
    <w:rsid w:val="00C8228E"/>
    <w:rsid w:val="00C8711A"/>
    <w:rsid w:val="00C91411"/>
    <w:rsid w:val="00C9241F"/>
    <w:rsid w:val="00C92816"/>
    <w:rsid w:val="00C9327E"/>
    <w:rsid w:val="00C93694"/>
    <w:rsid w:val="00C93FB9"/>
    <w:rsid w:val="00C94251"/>
    <w:rsid w:val="00C945DF"/>
    <w:rsid w:val="00C94F7F"/>
    <w:rsid w:val="00C958CC"/>
    <w:rsid w:val="00C95C75"/>
    <w:rsid w:val="00C961A2"/>
    <w:rsid w:val="00C962AE"/>
    <w:rsid w:val="00C96DFB"/>
    <w:rsid w:val="00CA0956"/>
    <w:rsid w:val="00CA1DAE"/>
    <w:rsid w:val="00CA34FB"/>
    <w:rsid w:val="00CA3635"/>
    <w:rsid w:val="00CA3BDD"/>
    <w:rsid w:val="00CA4BD9"/>
    <w:rsid w:val="00CA4D1C"/>
    <w:rsid w:val="00CA53C2"/>
    <w:rsid w:val="00CA6A17"/>
    <w:rsid w:val="00CA7040"/>
    <w:rsid w:val="00CB2507"/>
    <w:rsid w:val="00CB455A"/>
    <w:rsid w:val="00CB4796"/>
    <w:rsid w:val="00CB7DCC"/>
    <w:rsid w:val="00CC0044"/>
    <w:rsid w:val="00CC0E61"/>
    <w:rsid w:val="00CC10F3"/>
    <w:rsid w:val="00CC219F"/>
    <w:rsid w:val="00CC23A1"/>
    <w:rsid w:val="00CC3D68"/>
    <w:rsid w:val="00CC5E68"/>
    <w:rsid w:val="00CC66D1"/>
    <w:rsid w:val="00CD08AD"/>
    <w:rsid w:val="00CD22C8"/>
    <w:rsid w:val="00CD233F"/>
    <w:rsid w:val="00CD29B5"/>
    <w:rsid w:val="00CD2B5A"/>
    <w:rsid w:val="00CD314A"/>
    <w:rsid w:val="00CD386A"/>
    <w:rsid w:val="00CD40FE"/>
    <w:rsid w:val="00CD41DC"/>
    <w:rsid w:val="00CD47F5"/>
    <w:rsid w:val="00CD559B"/>
    <w:rsid w:val="00CD5DE9"/>
    <w:rsid w:val="00CD672B"/>
    <w:rsid w:val="00CE1CF7"/>
    <w:rsid w:val="00CE2B9F"/>
    <w:rsid w:val="00CE2C16"/>
    <w:rsid w:val="00CE393B"/>
    <w:rsid w:val="00CE561F"/>
    <w:rsid w:val="00CE691A"/>
    <w:rsid w:val="00CF02C6"/>
    <w:rsid w:val="00CF12FA"/>
    <w:rsid w:val="00CF13BF"/>
    <w:rsid w:val="00CF1E5D"/>
    <w:rsid w:val="00CF2201"/>
    <w:rsid w:val="00CF2687"/>
    <w:rsid w:val="00CF2B26"/>
    <w:rsid w:val="00CF4FFA"/>
    <w:rsid w:val="00D02336"/>
    <w:rsid w:val="00D0359C"/>
    <w:rsid w:val="00D03BEF"/>
    <w:rsid w:val="00D03DD0"/>
    <w:rsid w:val="00D0596F"/>
    <w:rsid w:val="00D07AED"/>
    <w:rsid w:val="00D07CF7"/>
    <w:rsid w:val="00D1010C"/>
    <w:rsid w:val="00D1194D"/>
    <w:rsid w:val="00D1283B"/>
    <w:rsid w:val="00D13749"/>
    <w:rsid w:val="00D138E0"/>
    <w:rsid w:val="00D13AC6"/>
    <w:rsid w:val="00D13FDD"/>
    <w:rsid w:val="00D14E53"/>
    <w:rsid w:val="00D15856"/>
    <w:rsid w:val="00D169BE"/>
    <w:rsid w:val="00D172C1"/>
    <w:rsid w:val="00D17E0E"/>
    <w:rsid w:val="00D25BCB"/>
    <w:rsid w:val="00D260F4"/>
    <w:rsid w:val="00D278A9"/>
    <w:rsid w:val="00D31134"/>
    <w:rsid w:val="00D31DA7"/>
    <w:rsid w:val="00D33C6A"/>
    <w:rsid w:val="00D34253"/>
    <w:rsid w:val="00D362FB"/>
    <w:rsid w:val="00D36334"/>
    <w:rsid w:val="00D367FA"/>
    <w:rsid w:val="00D37026"/>
    <w:rsid w:val="00D37421"/>
    <w:rsid w:val="00D37D64"/>
    <w:rsid w:val="00D40232"/>
    <w:rsid w:val="00D42C83"/>
    <w:rsid w:val="00D42D10"/>
    <w:rsid w:val="00D500D4"/>
    <w:rsid w:val="00D5086F"/>
    <w:rsid w:val="00D5090F"/>
    <w:rsid w:val="00D51B52"/>
    <w:rsid w:val="00D52339"/>
    <w:rsid w:val="00D53326"/>
    <w:rsid w:val="00D55BD4"/>
    <w:rsid w:val="00D56E29"/>
    <w:rsid w:val="00D570A4"/>
    <w:rsid w:val="00D60CCE"/>
    <w:rsid w:val="00D60F28"/>
    <w:rsid w:val="00D614CE"/>
    <w:rsid w:val="00D61759"/>
    <w:rsid w:val="00D618CB"/>
    <w:rsid w:val="00D61A35"/>
    <w:rsid w:val="00D61C3F"/>
    <w:rsid w:val="00D64E17"/>
    <w:rsid w:val="00D65058"/>
    <w:rsid w:val="00D6580B"/>
    <w:rsid w:val="00D67958"/>
    <w:rsid w:val="00D70065"/>
    <w:rsid w:val="00D7052E"/>
    <w:rsid w:val="00D70FBD"/>
    <w:rsid w:val="00D71732"/>
    <w:rsid w:val="00D71AF7"/>
    <w:rsid w:val="00D728C1"/>
    <w:rsid w:val="00D72F9A"/>
    <w:rsid w:val="00D73092"/>
    <w:rsid w:val="00D731A0"/>
    <w:rsid w:val="00D73A92"/>
    <w:rsid w:val="00D76B81"/>
    <w:rsid w:val="00D77422"/>
    <w:rsid w:val="00D77648"/>
    <w:rsid w:val="00D8113A"/>
    <w:rsid w:val="00D81F48"/>
    <w:rsid w:val="00D86C07"/>
    <w:rsid w:val="00D87137"/>
    <w:rsid w:val="00D87D28"/>
    <w:rsid w:val="00D9294C"/>
    <w:rsid w:val="00D93470"/>
    <w:rsid w:val="00D93CF5"/>
    <w:rsid w:val="00D93DEE"/>
    <w:rsid w:val="00D93ED2"/>
    <w:rsid w:val="00D9694F"/>
    <w:rsid w:val="00D97B7C"/>
    <w:rsid w:val="00DA01A5"/>
    <w:rsid w:val="00DA0DF5"/>
    <w:rsid w:val="00DA1C2F"/>
    <w:rsid w:val="00DA1CAC"/>
    <w:rsid w:val="00DA4FF1"/>
    <w:rsid w:val="00DA610C"/>
    <w:rsid w:val="00DA74EB"/>
    <w:rsid w:val="00DB0323"/>
    <w:rsid w:val="00DB11FA"/>
    <w:rsid w:val="00DB1E63"/>
    <w:rsid w:val="00DB2B4E"/>
    <w:rsid w:val="00DB2DAB"/>
    <w:rsid w:val="00DB4310"/>
    <w:rsid w:val="00DB506E"/>
    <w:rsid w:val="00DB51C1"/>
    <w:rsid w:val="00DB6A27"/>
    <w:rsid w:val="00DC0802"/>
    <w:rsid w:val="00DC0CF3"/>
    <w:rsid w:val="00DC6A0F"/>
    <w:rsid w:val="00DC7172"/>
    <w:rsid w:val="00DC7B2C"/>
    <w:rsid w:val="00DD0145"/>
    <w:rsid w:val="00DD02BA"/>
    <w:rsid w:val="00DD23F0"/>
    <w:rsid w:val="00DD2604"/>
    <w:rsid w:val="00DD59D1"/>
    <w:rsid w:val="00DD7A14"/>
    <w:rsid w:val="00DE044C"/>
    <w:rsid w:val="00DE145D"/>
    <w:rsid w:val="00DE1A57"/>
    <w:rsid w:val="00DE1ACC"/>
    <w:rsid w:val="00DE5035"/>
    <w:rsid w:val="00DE6B6A"/>
    <w:rsid w:val="00DE758F"/>
    <w:rsid w:val="00DF0BD2"/>
    <w:rsid w:val="00DF1FE8"/>
    <w:rsid w:val="00DF241D"/>
    <w:rsid w:val="00DF37AF"/>
    <w:rsid w:val="00DF3D8F"/>
    <w:rsid w:val="00DF462F"/>
    <w:rsid w:val="00DF609C"/>
    <w:rsid w:val="00DF62EC"/>
    <w:rsid w:val="00DF6386"/>
    <w:rsid w:val="00DF7507"/>
    <w:rsid w:val="00E01EC0"/>
    <w:rsid w:val="00E03A6F"/>
    <w:rsid w:val="00E046E0"/>
    <w:rsid w:val="00E0650C"/>
    <w:rsid w:val="00E10042"/>
    <w:rsid w:val="00E10181"/>
    <w:rsid w:val="00E11365"/>
    <w:rsid w:val="00E14DCC"/>
    <w:rsid w:val="00E1513B"/>
    <w:rsid w:val="00E15D56"/>
    <w:rsid w:val="00E203BA"/>
    <w:rsid w:val="00E20431"/>
    <w:rsid w:val="00E2130B"/>
    <w:rsid w:val="00E2361F"/>
    <w:rsid w:val="00E23FB4"/>
    <w:rsid w:val="00E24656"/>
    <w:rsid w:val="00E248E8"/>
    <w:rsid w:val="00E24EAF"/>
    <w:rsid w:val="00E26F0A"/>
    <w:rsid w:val="00E27948"/>
    <w:rsid w:val="00E27BEA"/>
    <w:rsid w:val="00E301E4"/>
    <w:rsid w:val="00E33571"/>
    <w:rsid w:val="00E34C3B"/>
    <w:rsid w:val="00E361EA"/>
    <w:rsid w:val="00E366D3"/>
    <w:rsid w:val="00E373DB"/>
    <w:rsid w:val="00E37D3E"/>
    <w:rsid w:val="00E41004"/>
    <w:rsid w:val="00E42789"/>
    <w:rsid w:val="00E42C20"/>
    <w:rsid w:val="00E42EA6"/>
    <w:rsid w:val="00E43FDD"/>
    <w:rsid w:val="00E45F0F"/>
    <w:rsid w:val="00E47CD0"/>
    <w:rsid w:val="00E50733"/>
    <w:rsid w:val="00E52441"/>
    <w:rsid w:val="00E52B12"/>
    <w:rsid w:val="00E52CEC"/>
    <w:rsid w:val="00E52DCF"/>
    <w:rsid w:val="00E53819"/>
    <w:rsid w:val="00E53BA2"/>
    <w:rsid w:val="00E5674F"/>
    <w:rsid w:val="00E6044E"/>
    <w:rsid w:val="00E62581"/>
    <w:rsid w:val="00E63008"/>
    <w:rsid w:val="00E64C78"/>
    <w:rsid w:val="00E6685F"/>
    <w:rsid w:val="00E67CE4"/>
    <w:rsid w:val="00E70669"/>
    <w:rsid w:val="00E70D68"/>
    <w:rsid w:val="00E721D9"/>
    <w:rsid w:val="00E73604"/>
    <w:rsid w:val="00E73E7F"/>
    <w:rsid w:val="00E772EE"/>
    <w:rsid w:val="00E8042B"/>
    <w:rsid w:val="00E83D4D"/>
    <w:rsid w:val="00E84889"/>
    <w:rsid w:val="00E84899"/>
    <w:rsid w:val="00E850B6"/>
    <w:rsid w:val="00E85C15"/>
    <w:rsid w:val="00E92393"/>
    <w:rsid w:val="00E94B93"/>
    <w:rsid w:val="00E964F4"/>
    <w:rsid w:val="00E97A9F"/>
    <w:rsid w:val="00EA160A"/>
    <w:rsid w:val="00EA3CB3"/>
    <w:rsid w:val="00EA40F6"/>
    <w:rsid w:val="00EA42A8"/>
    <w:rsid w:val="00EA51BE"/>
    <w:rsid w:val="00EA53E5"/>
    <w:rsid w:val="00EA6049"/>
    <w:rsid w:val="00EA7658"/>
    <w:rsid w:val="00EB152A"/>
    <w:rsid w:val="00EB2764"/>
    <w:rsid w:val="00EB427E"/>
    <w:rsid w:val="00EB4777"/>
    <w:rsid w:val="00EB65B6"/>
    <w:rsid w:val="00EB67EC"/>
    <w:rsid w:val="00EB690A"/>
    <w:rsid w:val="00EB7C33"/>
    <w:rsid w:val="00EC0846"/>
    <w:rsid w:val="00EC0EF6"/>
    <w:rsid w:val="00EC0FE2"/>
    <w:rsid w:val="00EC0FEC"/>
    <w:rsid w:val="00EC21AA"/>
    <w:rsid w:val="00EC32D0"/>
    <w:rsid w:val="00EC4B82"/>
    <w:rsid w:val="00EC6688"/>
    <w:rsid w:val="00ED04F9"/>
    <w:rsid w:val="00ED1443"/>
    <w:rsid w:val="00ED39BC"/>
    <w:rsid w:val="00ED4E9C"/>
    <w:rsid w:val="00ED61D6"/>
    <w:rsid w:val="00ED6D05"/>
    <w:rsid w:val="00ED7565"/>
    <w:rsid w:val="00ED7EAC"/>
    <w:rsid w:val="00EE0269"/>
    <w:rsid w:val="00EE23EC"/>
    <w:rsid w:val="00EE3972"/>
    <w:rsid w:val="00EE47FE"/>
    <w:rsid w:val="00EE49DD"/>
    <w:rsid w:val="00EE54EB"/>
    <w:rsid w:val="00EF00FC"/>
    <w:rsid w:val="00EF0451"/>
    <w:rsid w:val="00EF11CB"/>
    <w:rsid w:val="00EF1926"/>
    <w:rsid w:val="00EF2348"/>
    <w:rsid w:val="00EF2DDA"/>
    <w:rsid w:val="00EF2E05"/>
    <w:rsid w:val="00EF2EAC"/>
    <w:rsid w:val="00EF3280"/>
    <w:rsid w:val="00EF346D"/>
    <w:rsid w:val="00EF37EC"/>
    <w:rsid w:val="00EF5211"/>
    <w:rsid w:val="00EF61DE"/>
    <w:rsid w:val="00EF6501"/>
    <w:rsid w:val="00F0295D"/>
    <w:rsid w:val="00F04660"/>
    <w:rsid w:val="00F06782"/>
    <w:rsid w:val="00F103F9"/>
    <w:rsid w:val="00F11027"/>
    <w:rsid w:val="00F11B51"/>
    <w:rsid w:val="00F11EA3"/>
    <w:rsid w:val="00F154E2"/>
    <w:rsid w:val="00F1647A"/>
    <w:rsid w:val="00F16856"/>
    <w:rsid w:val="00F16888"/>
    <w:rsid w:val="00F17495"/>
    <w:rsid w:val="00F209D0"/>
    <w:rsid w:val="00F20A15"/>
    <w:rsid w:val="00F20BF3"/>
    <w:rsid w:val="00F24A65"/>
    <w:rsid w:val="00F25CA5"/>
    <w:rsid w:val="00F2700B"/>
    <w:rsid w:val="00F27B1C"/>
    <w:rsid w:val="00F304F3"/>
    <w:rsid w:val="00F3305A"/>
    <w:rsid w:val="00F34709"/>
    <w:rsid w:val="00F34F99"/>
    <w:rsid w:val="00F35518"/>
    <w:rsid w:val="00F366BB"/>
    <w:rsid w:val="00F367D6"/>
    <w:rsid w:val="00F37274"/>
    <w:rsid w:val="00F41690"/>
    <w:rsid w:val="00F43D33"/>
    <w:rsid w:val="00F44CDE"/>
    <w:rsid w:val="00F450A7"/>
    <w:rsid w:val="00F451E1"/>
    <w:rsid w:val="00F45223"/>
    <w:rsid w:val="00F45652"/>
    <w:rsid w:val="00F47382"/>
    <w:rsid w:val="00F500C7"/>
    <w:rsid w:val="00F506E5"/>
    <w:rsid w:val="00F51065"/>
    <w:rsid w:val="00F52819"/>
    <w:rsid w:val="00F53EB6"/>
    <w:rsid w:val="00F546DF"/>
    <w:rsid w:val="00F5480C"/>
    <w:rsid w:val="00F55B55"/>
    <w:rsid w:val="00F56ED8"/>
    <w:rsid w:val="00F56FC9"/>
    <w:rsid w:val="00F607DE"/>
    <w:rsid w:val="00F6413B"/>
    <w:rsid w:val="00F65678"/>
    <w:rsid w:val="00F675C1"/>
    <w:rsid w:val="00F67ADA"/>
    <w:rsid w:val="00F7059E"/>
    <w:rsid w:val="00F709A9"/>
    <w:rsid w:val="00F724B0"/>
    <w:rsid w:val="00F7263F"/>
    <w:rsid w:val="00F741B1"/>
    <w:rsid w:val="00F741B7"/>
    <w:rsid w:val="00F7494B"/>
    <w:rsid w:val="00F74BEE"/>
    <w:rsid w:val="00F76011"/>
    <w:rsid w:val="00F76070"/>
    <w:rsid w:val="00F762BC"/>
    <w:rsid w:val="00F76A1C"/>
    <w:rsid w:val="00F77135"/>
    <w:rsid w:val="00F80198"/>
    <w:rsid w:val="00F809CC"/>
    <w:rsid w:val="00F80CDD"/>
    <w:rsid w:val="00F8204D"/>
    <w:rsid w:val="00F83966"/>
    <w:rsid w:val="00F83BB0"/>
    <w:rsid w:val="00F8430D"/>
    <w:rsid w:val="00F84AD9"/>
    <w:rsid w:val="00F86DB7"/>
    <w:rsid w:val="00F86E3F"/>
    <w:rsid w:val="00F9022E"/>
    <w:rsid w:val="00F91241"/>
    <w:rsid w:val="00F91FB5"/>
    <w:rsid w:val="00F93084"/>
    <w:rsid w:val="00F931D2"/>
    <w:rsid w:val="00F94D50"/>
    <w:rsid w:val="00F94EE0"/>
    <w:rsid w:val="00F968AA"/>
    <w:rsid w:val="00FA01B7"/>
    <w:rsid w:val="00FA10A9"/>
    <w:rsid w:val="00FA2708"/>
    <w:rsid w:val="00FA47AC"/>
    <w:rsid w:val="00FA51AB"/>
    <w:rsid w:val="00FA71A4"/>
    <w:rsid w:val="00FA77CB"/>
    <w:rsid w:val="00FB0149"/>
    <w:rsid w:val="00FB0BE8"/>
    <w:rsid w:val="00FB1624"/>
    <w:rsid w:val="00FB2CC2"/>
    <w:rsid w:val="00FB473F"/>
    <w:rsid w:val="00FB593A"/>
    <w:rsid w:val="00FB712B"/>
    <w:rsid w:val="00FC0759"/>
    <w:rsid w:val="00FC15C1"/>
    <w:rsid w:val="00FC1B27"/>
    <w:rsid w:val="00FC24B8"/>
    <w:rsid w:val="00FC4B9A"/>
    <w:rsid w:val="00FC4E11"/>
    <w:rsid w:val="00FC6951"/>
    <w:rsid w:val="00FC7A2A"/>
    <w:rsid w:val="00FC7FD4"/>
    <w:rsid w:val="00FD01FA"/>
    <w:rsid w:val="00FD3850"/>
    <w:rsid w:val="00FD44C4"/>
    <w:rsid w:val="00FD4A0D"/>
    <w:rsid w:val="00FD5571"/>
    <w:rsid w:val="00FD5902"/>
    <w:rsid w:val="00FD70DD"/>
    <w:rsid w:val="00FD7E40"/>
    <w:rsid w:val="00FD7E9C"/>
    <w:rsid w:val="00FE1878"/>
    <w:rsid w:val="00FE4ECE"/>
    <w:rsid w:val="00FE6BFC"/>
    <w:rsid w:val="00FF09B8"/>
    <w:rsid w:val="00FF0C0B"/>
    <w:rsid w:val="00FF2240"/>
    <w:rsid w:val="00FF36DD"/>
    <w:rsid w:val="00FF3A10"/>
    <w:rsid w:val="00FF406A"/>
    <w:rsid w:val="00FF4A8E"/>
    <w:rsid w:val="00FF4DE8"/>
    <w:rsid w:val="00FF52AA"/>
    <w:rsid w:val="00FF5AB9"/>
    <w:rsid w:val="00FF63B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56406"/>
  <w15:chartTrackingRefBased/>
  <w15:docId w15:val="{A74FB5D1-8582-48C4-869F-CC5E23A11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69D"/>
    <w:pPr>
      <w:spacing w:line="360" w:lineRule="auto"/>
      <w:ind w:firstLine="567"/>
      <w:jc w:val="both"/>
    </w:pPr>
    <w:rPr>
      <w:rFonts w:ascii="Times New Roman" w:hAnsi="Times New Roman"/>
      <w:sz w:val="26"/>
    </w:rPr>
  </w:style>
  <w:style w:type="paragraph" w:styleId="Heading1">
    <w:name w:val="heading 1"/>
    <w:basedOn w:val="Normal"/>
    <w:link w:val="Heading1Char"/>
    <w:uiPriority w:val="9"/>
    <w:qFormat/>
    <w:rsid w:val="00A53EE7"/>
    <w:pPr>
      <w:numPr>
        <w:numId w:val="1"/>
      </w:numPr>
      <w:spacing w:before="100" w:beforeAutospacing="1" w:after="100" w:afterAutospacing="1" w:line="240" w:lineRule="auto"/>
      <w:jc w:val="center"/>
      <w:outlineLvl w:val="0"/>
    </w:pPr>
    <w:rPr>
      <w:rFonts w:eastAsia="Times New Roman" w:cs="Times New Roman"/>
      <w:b/>
      <w:bCs/>
      <w:kern w:val="36"/>
      <w:sz w:val="36"/>
      <w:szCs w:val="48"/>
    </w:rPr>
  </w:style>
  <w:style w:type="paragraph" w:styleId="Heading2">
    <w:name w:val="heading 2"/>
    <w:basedOn w:val="Normal"/>
    <w:next w:val="Normal"/>
    <w:link w:val="Heading2Char"/>
    <w:uiPriority w:val="9"/>
    <w:unhideWhenUsed/>
    <w:qFormat/>
    <w:rsid w:val="00A620C4"/>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620C4"/>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04CD3"/>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620C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20C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20C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20C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20C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0C4"/>
    <w:rPr>
      <w:rFonts w:ascii="Times New Roman" w:eastAsia="Times New Roman" w:hAnsi="Times New Roman" w:cs="Times New Roman"/>
      <w:b/>
      <w:bCs/>
      <w:kern w:val="36"/>
      <w:sz w:val="36"/>
      <w:szCs w:val="48"/>
    </w:rPr>
  </w:style>
  <w:style w:type="paragraph" w:styleId="ListParagraph">
    <w:name w:val="List Paragraph"/>
    <w:basedOn w:val="Normal"/>
    <w:uiPriority w:val="34"/>
    <w:qFormat/>
    <w:rsid w:val="009D3EF5"/>
    <w:pPr>
      <w:ind w:left="720"/>
      <w:contextualSpacing/>
    </w:pPr>
  </w:style>
  <w:style w:type="paragraph" w:styleId="NormalWeb">
    <w:name w:val="Normal (Web)"/>
    <w:basedOn w:val="Normal"/>
    <w:uiPriority w:val="99"/>
    <w:unhideWhenUsed/>
    <w:rsid w:val="009D3EF5"/>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A53EE7"/>
    <w:pPr>
      <w:spacing w:after="200" w:line="240" w:lineRule="auto"/>
      <w:jc w:val="center"/>
    </w:pPr>
    <w:rPr>
      <w:rFonts w:eastAsia="Times New Roman" w:cs="Times New Roman"/>
      <w:i/>
      <w:iCs/>
      <w:sz w:val="24"/>
      <w:szCs w:val="18"/>
    </w:rPr>
  </w:style>
  <w:style w:type="paragraph" w:styleId="Bibliography">
    <w:name w:val="Bibliography"/>
    <w:basedOn w:val="Normal"/>
    <w:next w:val="Normal"/>
    <w:uiPriority w:val="37"/>
    <w:unhideWhenUsed/>
    <w:rsid w:val="009D3EF5"/>
    <w:pPr>
      <w:spacing w:after="0" w:line="240" w:lineRule="auto"/>
    </w:pPr>
    <w:rPr>
      <w:rFonts w:eastAsia="Times New Roman" w:cs="Times New Roman"/>
      <w:sz w:val="20"/>
      <w:szCs w:val="20"/>
    </w:rPr>
  </w:style>
  <w:style w:type="character" w:styleId="Hyperlink">
    <w:name w:val="Hyperlink"/>
    <w:basedOn w:val="DefaultParagraphFont"/>
    <w:uiPriority w:val="99"/>
    <w:unhideWhenUsed/>
    <w:rsid w:val="009D3EF5"/>
    <w:rPr>
      <w:color w:val="0000FF"/>
      <w:u w:val="single"/>
    </w:rPr>
  </w:style>
  <w:style w:type="paragraph" w:styleId="TOCHeading">
    <w:name w:val="TOC Heading"/>
    <w:basedOn w:val="Heading1"/>
    <w:next w:val="Normal"/>
    <w:uiPriority w:val="39"/>
    <w:unhideWhenUsed/>
    <w:qFormat/>
    <w:rsid w:val="009D3EF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D13E0"/>
    <w:pPr>
      <w:tabs>
        <w:tab w:val="right" w:leader="dot" w:pos="9800"/>
      </w:tabs>
      <w:spacing w:after="100"/>
    </w:pPr>
  </w:style>
  <w:style w:type="paragraph" w:styleId="TableofFigures">
    <w:name w:val="table of figures"/>
    <w:basedOn w:val="Normal"/>
    <w:next w:val="Normal"/>
    <w:uiPriority w:val="99"/>
    <w:unhideWhenUsed/>
    <w:rsid w:val="00525FC5"/>
    <w:pPr>
      <w:spacing w:after="0"/>
    </w:pPr>
  </w:style>
  <w:style w:type="paragraph" w:styleId="EndnoteText">
    <w:name w:val="endnote text"/>
    <w:basedOn w:val="Normal"/>
    <w:link w:val="EndnoteTextChar"/>
    <w:uiPriority w:val="99"/>
    <w:semiHidden/>
    <w:unhideWhenUsed/>
    <w:rsid w:val="00B4163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4163F"/>
    <w:rPr>
      <w:sz w:val="20"/>
      <w:szCs w:val="20"/>
    </w:rPr>
  </w:style>
  <w:style w:type="character" w:styleId="EndnoteReference">
    <w:name w:val="endnote reference"/>
    <w:basedOn w:val="DefaultParagraphFont"/>
    <w:uiPriority w:val="99"/>
    <w:semiHidden/>
    <w:unhideWhenUsed/>
    <w:rsid w:val="00B4163F"/>
    <w:rPr>
      <w:vertAlign w:val="superscript"/>
    </w:rPr>
  </w:style>
  <w:style w:type="character" w:customStyle="1" w:styleId="Heading3Char">
    <w:name w:val="Heading 3 Char"/>
    <w:basedOn w:val="DefaultParagraphFont"/>
    <w:link w:val="Heading3"/>
    <w:uiPriority w:val="9"/>
    <w:rsid w:val="00A620C4"/>
    <w:rPr>
      <w:rFonts w:ascii="Times New Roman" w:eastAsiaTheme="majorEastAsia" w:hAnsi="Times New Roman" w:cstheme="majorBidi"/>
      <w:b/>
      <w:sz w:val="26"/>
      <w:szCs w:val="24"/>
    </w:rPr>
  </w:style>
  <w:style w:type="paragraph" w:styleId="TOC2">
    <w:name w:val="toc 2"/>
    <w:basedOn w:val="Normal"/>
    <w:next w:val="Normal"/>
    <w:autoRedefine/>
    <w:uiPriority w:val="39"/>
    <w:unhideWhenUsed/>
    <w:rsid w:val="00867E52"/>
    <w:pPr>
      <w:spacing w:after="100"/>
      <w:ind w:left="220"/>
    </w:pPr>
  </w:style>
  <w:style w:type="paragraph" w:styleId="TOC3">
    <w:name w:val="toc 3"/>
    <w:basedOn w:val="Normal"/>
    <w:next w:val="Normal"/>
    <w:autoRedefine/>
    <w:uiPriority w:val="39"/>
    <w:unhideWhenUsed/>
    <w:rsid w:val="00867E52"/>
    <w:pPr>
      <w:spacing w:after="100"/>
      <w:ind w:left="440"/>
    </w:pPr>
  </w:style>
  <w:style w:type="character" w:styleId="FollowedHyperlink">
    <w:name w:val="FollowedHyperlink"/>
    <w:basedOn w:val="DefaultParagraphFont"/>
    <w:uiPriority w:val="99"/>
    <w:semiHidden/>
    <w:unhideWhenUsed/>
    <w:rsid w:val="00C033C3"/>
    <w:rPr>
      <w:color w:val="954F72" w:themeColor="followedHyperlink"/>
      <w:u w:val="single"/>
    </w:rPr>
  </w:style>
  <w:style w:type="table" w:styleId="TableGrid">
    <w:name w:val="Table Grid"/>
    <w:basedOn w:val="TableNormal"/>
    <w:uiPriority w:val="39"/>
    <w:rsid w:val="00AC4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52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52441"/>
    <w:rPr>
      <w:rFonts w:ascii="Courier New" w:eastAsia="Times New Roman" w:hAnsi="Courier New" w:cs="Courier New"/>
      <w:sz w:val="20"/>
      <w:szCs w:val="20"/>
    </w:rPr>
  </w:style>
  <w:style w:type="character" w:customStyle="1" w:styleId="k">
    <w:name w:val="k"/>
    <w:basedOn w:val="DefaultParagraphFont"/>
    <w:rsid w:val="00E52441"/>
  </w:style>
  <w:style w:type="character" w:customStyle="1" w:styleId="nf">
    <w:name w:val="nf"/>
    <w:basedOn w:val="DefaultParagraphFont"/>
    <w:rsid w:val="00E52441"/>
  </w:style>
  <w:style w:type="character" w:customStyle="1" w:styleId="p">
    <w:name w:val="p"/>
    <w:basedOn w:val="DefaultParagraphFont"/>
    <w:rsid w:val="00E52441"/>
  </w:style>
  <w:style w:type="character" w:customStyle="1" w:styleId="n">
    <w:name w:val="n"/>
    <w:basedOn w:val="DefaultParagraphFont"/>
    <w:rsid w:val="00E52441"/>
  </w:style>
  <w:style w:type="character" w:customStyle="1" w:styleId="o">
    <w:name w:val="o"/>
    <w:basedOn w:val="DefaultParagraphFont"/>
    <w:rsid w:val="00E52441"/>
  </w:style>
  <w:style w:type="character" w:customStyle="1" w:styleId="ow">
    <w:name w:val="ow"/>
    <w:basedOn w:val="DefaultParagraphFont"/>
    <w:rsid w:val="00E52441"/>
  </w:style>
  <w:style w:type="character" w:customStyle="1" w:styleId="mi">
    <w:name w:val="mi"/>
    <w:basedOn w:val="DefaultParagraphFont"/>
    <w:rsid w:val="00E52441"/>
  </w:style>
  <w:style w:type="character" w:customStyle="1" w:styleId="nb">
    <w:name w:val="nb"/>
    <w:basedOn w:val="DefaultParagraphFont"/>
    <w:rsid w:val="00622C86"/>
  </w:style>
  <w:style w:type="character" w:customStyle="1" w:styleId="Heading4Char">
    <w:name w:val="Heading 4 Char"/>
    <w:basedOn w:val="DefaultParagraphFont"/>
    <w:link w:val="Heading4"/>
    <w:uiPriority w:val="9"/>
    <w:rsid w:val="00604CD3"/>
    <w:rPr>
      <w:rFonts w:ascii="Times New Roman" w:eastAsiaTheme="majorEastAsia" w:hAnsi="Times New Roman" w:cstheme="majorBidi"/>
      <w:b/>
      <w:iCs/>
      <w:sz w:val="26"/>
    </w:rPr>
  </w:style>
  <w:style w:type="character" w:customStyle="1" w:styleId="mw-headline">
    <w:name w:val="mw-headline"/>
    <w:basedOn w:val="DefaultParagraphFont"/>
    <w:rsid w:val="00905BB0"/>
  </w:style>
  <w:style w:type="character" w:customStyle="1" w:styleId="mwe-math-mathml-inline">
    <w:name w:val="mwe-math-mathml-inline"/>
    <w:basedOn w:val="DefaultParagraphFont"/>
    <w:rsid w:val="00905BB0"/>
  </w:style>
  <w:style w:type="paragraph" w:styleId="TOC4">
    <w:name w:val="toc 4"/>
    <w:basedOn w:val="Normal"/>
    <w:next w:val="Normal"/>
    <w:autoRedefine/>
    <w:uiPriority w:val="39"/>
    <w:unhideWhenUsed/>
    <w:rsid w:val="003733EF"/>
    <w:pPr>
      <w:spacing w:after="100"/>
      <w:ind w:left="660"/>
    </w:pPr>
  </w:style>
  <w:style w:type="character" w:customStyle="1" w:styleId="Heading2Char">
    <w:name w:val="Heading 2 Char"/>
    <w:basedOn w:val="DefaultParagraphFont"/>
    <w:link w:val="Heading2"/>
    <w:uiPriority w:val="9"/>
    <w:rsid w:val="00A620C4"/>
    <w:rPr>
      <w:rFonts w:ascii="Times New Roman" w:eastAsiaTheme="majorEastAsia" w:hAnsi="Times New Roman" w:cstheme="majorBidi"/>
      <w:b/>
      <w:sz w:val="26"/>
      <w:szCs w:val="26"/>
    </w:rPr>
  </w:style>
  <w:style w:type="character" w:customStyle="1" w:styleId="Heading5Char">
    <w:name w:val="Heading 5 Char"/>
    <w:basedOn w:val="DefaultParagraphFont"/>
    <w:link w:val="Heading5"/>
    <w:uiPriority w:val="9"/>
    <w:semiHidden/>
    <w:rsid w:val="00A620C4"/>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A620C4"/>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A620C4"/>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A620C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20C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604C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4CD3"/>
    <w:rPr>
      <w:rFonts w:ascii="Times New Roman" w:hAnsi="Times New Roman"/>
      <w:sz w:val="26"/>
    </w:rPr>
  </w:style>
  <w:style w:type="paragraph" w:styleId="Footer">
    <w:name w:val="footer"/>
    <w:basedOn w:val="Normal"/>
    <w:link w:val="FooterChar"/>
    <w:uiPriority w:val="99"/>
    <w:unhideWhenUsed/>
    <w:rsid w:val="00604C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4CD3"/>
    <w:rPr>
      <w:rFonts w:ascii="Times New Roman" w:hAnsi="Times New Roman"/>
      <w:sz w:val="26"/>
    </w:rPr>
  </w:style>
  <w:style w:type="character" w:styleId="UnresolvedMention">
    <w:name w:val="Unresolved Mention"/>
    <w:basedOn w:val="DefaultParagraphFont"/>
    <w:uiPriority w:val="99"/>
    <w:semiHidden/>
    <w:unhideWhenUsed/>
    <w:rsid w:val="007C546E"/>
    <w:rPr>
      <w:color w:val="605E5C"/>
      <w:shd w:val="clear" w:color="auto" w:fill="E1DFDD"/>
    </w:rPr>
  </w:style>
  <w:style w:type="character" w:styleId="Strong">
    <w:name w:val="Strong"/>
    <w:basedOn w:val="DefaultParagraphFont"/>
    <w:uiPriority w:val="22"/>
    <w:qFormat/>
    <w:rsid w:val="008B0849"/>
    <w:rPr>
      <w:b/>
      <w:bCs/>
    </w:rPr>
  </w:style>
  <w:style w:type="paragraph" w:styleId="NoSpacing">
    <w:name w:val="No Spacing"/>
    <w:uiPriority w:val="1"/>
    <w:qFormat/>
    <w:rsid w:val="008B0849"/>
    <w:pPr>
      <w:spacing w:after="0" w:line="240" w:lineRule="auto"/>
      <w:ind w:firstLine="567"/>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90020">
      <w:bodyDiv w:val="1"/>
      <w:marLeft w:val="0"/>
      <w:marRight w:val="0"/>
      <w:marTop w:val="0"/>
      <w:marBottom w:val="0"/>
      <w:divBdr>
        <w:top w:val="none" w:sz="0" w:space="0" w:color="auto"/>
        <w:left w:val="none" w:sz="0" w:space="0" w:color="auto"/>
        <w:bottom w:val="none" w:sz="0" w:space="0" w:color="auto"/>
        <w:right w:val="none" w:sz="0" w:space="0" w:color="auto"/>
      </w:divBdr>
    </w:div>
    <w:div w:id="17246717">
      <w:bodyDiv w:val="1"/>
      <w:marLeft w:val="0"/>
      <w:marRight w:val="0"/>
      <w:marTop w:val="0"/>
      <w:marBottom w:val="0"/>
      <w:divBdr>
        <w:top w:val="none" w:sz="0" w:space="0" w:color="auto"/>
        <w:left w:val="none" w:sz="0" w:space="0" w:color="auto"/>
        <w:bottom w:val="none" w:sz="0" w:space="0" w:color="auto"/>
        <w:right w:val="none" w:sz="0" w:space="0" w:color="auto"/>
      </w:divBdr>
    </w:div>
    <w:div w:id="19597452">
      <w:bodyDiv w:val="1"/>
      <w:marLeft w:val="0"/>
      <w:marRight w:val="0"/>
      <w:marTop w:val="0"/>
      <w:marBottom w:val="0"/>
      <w:divBdr>
        <w:top w:val="none" w:sz="0" w:space="0" w:color="auto"/>
        <w:left w:val="none" w:sz="0" w:space="0" w:color="auto"/>
        <w:bottom w:val="none" w:sz="0" w:space="0" w:color="auto"/>
        <w:right w:val="none" w:sz="0" w:space="0" w:color="auto"/>
      </w:divBdr>
    </w:div>
    <w:div w:id="27802698">
      <w:bodyDiv w:val="1"/>
      <w:marLeft w:val="0"/>
      <w:marRight w:val="0"/>
      <w:marTop w:val="0"/>
      <w:marBottom w:val="0"/>
      <w:divBdr>
        <w:top w:val="none" w:sz="0" w:space="0" w:color="auto"/>
        <w:left w:val="none" w:sz="0" w:space="0" w:color="auto"/>
        <w:bottom w:val="none" w:sz="0" w:space="0" w:color="auto"/>
        <w:right w:val="none" w:sz="0" w:space="0" w:color="auto"/>
      </w:divBdr>
    </w:div>
    <w:div w:id="31351529">
      <w:bodyDiv w:val="1"/>
      <w:marLeft w:val="0"/>
      <w:marRight w:val="0"/>
      <w:marTop w:val="0"/>
      <w:marBottom w:val="0"/>
      <w:divBdr>
        <w:top w:val="none" w:sz="0" w:space="0" w:color="auto"/>
        <w:left w:val="none" w:sz="0" w:space="0" w:color="auto"/>
        <w:bottom w:val="none" w:sz="0" w:space="0" w:color="auto"/>
        <w:right w:val="none" w:sz="0" w:space="0" w:color="auto"/>
      </w:divBdr>
    </w:div>
    <w:div w:id="32310029">
      <w:bodyDiv w:val="1"/>
      <w:marLeft w:val="0"/>
      <w:marRight w:val="0"/>
      <w:marTop w:val="0"/>
      <w:marBottom w:val="0"/>
      <w:divBdr>
        <w:top w:val="none" w:sz="0" w:space="0" w:color="auto"/>
        <w:left w:val="none" w:sz="0" w:space="0" w:color="auto"/>
        <w:bottom w:val="none" w:sz="0" w:space="0" w:color="auto"/>
        <w:right w:val="none" w:sz="0" w:space="0" w:color="auto"/>
      </w:divBdr>
    </w:div>
    <w:div w:id="36204127">
      <w:bodyDiv w:val="1"/>
      <w:marLeft w:val="0"/>
      <w:marRight w:val="0"/>
      <w:marTop w:val="0"/>
      <w:marBottom w:val="0"/>
      <w:divBdr>
        <w:top w:val="none" w:sz="0" w:space="0" w:color="auto"/>
        <w:left w:val="none" w:sz="0" w:space="0" w:color="auto"/>
        <w:bottom w:val="none" w:sz="0" w:space="0" w:color="auto"/>
        <w:right w:val="none" w:sz="0" w:space="0" w:color="auto"/>
      </w:divBdr>
    </w:div>
    <w:div w:id="61216932">
      <w:bodyDiv w:val="1"/>
      <w:marLeft w:val="0"/>
      <w:marRight w:val="0"/>
      <w:marTop w:val="0"/>
      <w:marBottom w:val="0"/>
      <w:divBdr>
        <w:top w:val="none" w:sz="0" w:space="0" w:color="auto"/>
        <w:left w:val="none" w:sz="0" w:space="0" w:color="auto"/>
        <w:bottom w:val="none" w:sz="0" w:space="0" w:color="auto"/>
        <w:right w:val="none" w:sz="0" w:space="0" w:color="auto"/>
      </w:divBdr>
    </w:div>
    <w:div w:id="63337614">
      <w:bodyDiv w:val="1"/>
      <w:marLeft w:val="0"/>
      <w:marRight w:val="0"/>
      <w:marTop w:val="0"/>
      <w:marBottom w:val="0"/>
      <w:divBdr>
        <w:top w:val="none" w:sz="0" w:space="0" w:color="auto"/>
        <w:left w:val="none" w:sz="0" w:space="0" w:color="auto"/>
        <w:bottom w:val="none" w:sz="0" w:space="0" w:color="auto"/>
        <w:right w:val="none" w:sz="0" w:space="0" w:color="auto"/>
      </w:divBdr>
    </w:div>
    <w:div w:id="64840160">
      <w:bodyDiv w:val="1"/>
      <w:marLeft w:val="0"/>
      <w:marRight w:val="0"/>
      <w:marTop w:val="0"/>
      <w:marBottom w:val="0"/>
      <w:divBdr>
        <w:top w:val="none" w:sz="0" w:space="0" w:color="auto"/>
        <w:left w:val="none" w:sz="0" w:space="0" w:color="auto"/>
        <w:bottom w:val="none" w:sz="0" w:space="0" w:color="auto"/>
        <w:right w:val="none" w:sz="0" w:space="0" w:color="auto"/>
      </w:divBdr>
    </w:div>
    <w:div w:id="67927091">
      <w:bodyDiv w:val="1"/>
      <w:marLeft w:val="0"/>
      <w:marRight w:val="0"/>
      <w:marTop w:val="0"/>
      <w:marBottom w:val="0"/>
      <w:divBdr>
        <w:top w:val="none" w:sz="0" w:space="0" w:color="auto"/>
        <w:left w:val="none" w:sz="0" w:space="0" w:color="auto"/>
        <w:bottom w:val="none" w:sz="0" w:space="0" w:color="auto"/>
        <w:right w:val="none" w:sz="0" w:space="0" w:color="auto"/>
      </w:divBdr>
    </w:div>
    <w:div w:id="74985689">
      <w:bodyDiv w:val="1"/>
      <w:marLeft w:val="0"/>
      <w:marRight w:val="0"/>
      <w:marTop w:val="0"/>
      <w:marBottom w:val="0"/>
      <w:divBdr>
        <w:top w:val="none" w:sz="0" w:space="0" w:color="auto"/>
        <w:left w:val="none" w:sz="0" w:space="0" w:color="auto"/>
        <w:bottom w:val="none" w:sz="0" w:space="0" w:color="auto"/>
        <w:right w:val="none" w:sz="0" w:space="0" w:color="auto"/>
      </w:divBdr>
    </w:div>
    <w:div w:id="86657637">
      <w:bodyDiv w:val="1"/>
      <w:marLeft w:val="0"/>
      <w:marRight w:val="0"/>
      <w:marTop w:val="0"/>
      <w:marBottom w:val="0"/>
      <w:divBdr>
        <w:top w:val="none" w:sz="0" w:space="0" w:color="auto"/>
        <w:left w:val="none" w:sz="0" w:space="0" w:color="auto"/>
        <w:bottom w:val="none" w:sz="0" w:space="0" w:color="auto"/>
        <w:right w:val="none" w:sz="0" w:space="0" w:color="auto"/>
      </w:divBdr>
    </w:div>
    <w:div w:id="87314272">
      <w:bodyDiv w:val="1"/>
      <w:marLeft w:val="0"/>
      <w:marRight w:val="0"/>
      <w:marTop w:val="0"/>
      <w:marBottom w:val="0"/>
      <w:divBdr>
        <w:top w:val="none" w:sz="0" w:space="0" w:color="auto"/>
        <w:left w:val="none" w:sz="0" w:space="0" w:color="auto"/>
        <w:bottom w:val="none" w:sz="0" w:space="0" w:color="auto"/>
        <w:right w:val="none" w:sz="0" w:space="0" w:color="auto"/>
      </w:divBdr>
    </w:div>
    <w:div w:id="89471540">
      <w:bodyDiv w:val="1"/>
      <w:marLeft w:val="0"/>
      <w:marRight w:val="0"/>
      <w:marTop w:val="0"/>
      <w:marBottom w:val="0"/>
      <w:divBdr>
        <w:top w:val="none" w:sz="0" w:space="0" w:color="auto"/>
        <w:left w:val="none" w:sz="0" w:space="0" w:color="auto"/>
        <w:bottom w:val="none" w:sz="0" w:space="0" w:color="auto"/>
        <w:right w:val="none" w:sz="0" w:space="0" w:color="auto"/>
      </w:divBdr>
    </w:div>
    <w:div w:id="90704588">
      <w:bodyDiv w:val="1"/>
      <w:marLeft w:val="0"/>
      <w:marRight w:val="0"/>
      <w:marTop w:val="0"/>
      <w:marBottom w:val="0"/>
      <w:divBdr>
        <w:top w:val="none" w:sz="0" w:space="0" w:color="auto"/>
        <w:left w:val="none" w:sz="0" w:space="0" w:color="auto"/>
        <w:bottom w:val="none" w:sz="0" w:space="0" w:color="auto"/>
        <w:right w:val="none" w:sz="0" w:space="0" w:color="auto"/>
      </w:divBdr>
    </w:div>
    <w:div w:id="123357181">
      <w:bodyDiv w:val="1"/>
      <w:marLeft w:val="0"/>
      <w:marRight w:val="0"/>
      <w:marTop w:val="0"/>
      <w:marBottom w:val="0"/>
      <w:divBdr>
        <w:top w:val="none" w:sz="0" w:space="0" w:color="auto"/>
        <w:left w:val="none" w:sz="0" w:space="0" w:color="auto"/>
        <w:bottom w:val="none" w:sz="0" w:space="0" w:color="auto"/>
        <w:right w:val="none" w:sz="0" w:space="0" w:color="auto"/>
      </w:divBdr>
    </w:div>
    <w:div w:id="128474062">
      <w:bodyDiv w:val="1"/>
      <w:marLeft w:val="0"/>
      <w:marRight w:val="0"/>
      <w:marTop w:val="0"/>
      <w:marBottom w:val="0"/>
      <w:divBdr>
        <w:top w:val="none" w:sz="0" w:space="0" w:color="auto"/>
        <w:left w:val="none" w:sz="0" w:space="0" w:color="auto"/>
        <w:bottom w:val="none" w:sz="0" w:space="0" w:color="auto"/>
        <w:right w:val="none" w:sz="0" w:space="0" w:color="auto"/>
      </w:divBdr>
    </w:div>
    <w:div w:id="128598823">
      <w:bodyDiv w:val="1"/>
      <w:marLeft w:val="0"/>
      <w:marRight w:val="0"/>
      <w:marTop w:val="0"/>
      <w:marBottom w:val="0"/>
      <w:divBdr>
        <w:top w:val="none" w:sz="0" w:space="0" w:color="auto"/>
        <w:left w:val="none" w:sz="0" w:space="0" w:color="auto"/>
        <w:bottom w:val="none" w:sz="0" w:space="0" w:color="auto"/>
        <w:right w:val="none" w:sz="0" w:space="0" w:color="auto"/>
      </w:divBdr>
    </w:div>
    <w:div w:id="134379499">
      <w:bodyDiv w:val="1"/>
      <w:marLeft w:val="0"/>
      <w:marRight w:val="0"/>
      <w:marTop w:val="0"/>
      <w:marBottom w:val="0"/>
      <w:divBdr>
        <w:top w:val="none" w:sz="0" w:space="0" w:color="auto"/>
        <w:left w:val="none" w:sz="0" w:space="0" w:color="auto"/>
        <w:bottom w:val="none" w:sz="0" w:space="0" w:color="auto"/>
        <w:right w:val="none" w:sz="0" w:space="0" w:color="auto"/>
      </w:divBdr>
    </w:div>
    <w:div w:id="139269485">
      <w:bodyDiv w:val="1"/>
      <w:marLeft w:val="0"/>
      <w:marRight w:val="0"/>
      <w:marTop w:val="0"/>
      <w:marBottom w:val="0"/>
      <w:divBdr>
        <w:top w:val="none" w:sz="0" w:space="0" w:color="auto"/>
        <w:left w:val="none" w:sz="0" w:space="0" w:color="auto"/>
        <w:bottom w:val="none" w:sz="0" w:space="0" w:color="auto"/>
        <w:right w:val="none" w:sz="0" w:space="0" w:color="auto"/>
      </w:divBdr>
    </w:div>
    <w:div w:id="143552232">
      <w:bodyDiv w:val="1"/>
      <w:marLeft w:val="0"/>
      <w:marRight w:val="0"/>
      <w:marTop w:val="0"/>
      <w:marBottom w:val="0"/>
      <w:divBdr>
        <w:top w:val="none" w:sz="0" w:space="0" w:color="auto"/>
        <w:left w:val="none" w:sz="0" w:space="0" w:color="auto"/>
        <w:bottom w:val="none" w:sz="0" w:space="0" w:color="auto"/>
        <w:right w:val="none" w:sz="0" w:space="0" w:color="auto"/>
      </w:divBdr>
    </w:div>
    <w:div w:id="144207151">
      <w:bodyDiv w:val="1"/>
      <w:marLeft w:val="0"/>
      <w:marRight w:val="0"/>
      <w:marTop w:val="0"/>
      <w:marBottom w:val="0"/>
      <w:divBdr>
        <w:top w:val="none" w:sz="0" w:space="0" w:color="auto"/>
        <w:left w:val="none" w:sz="0" w:space="0" w:color="auto"/>
        <w:bottom w:val="none" w:sz="0" w:space="0" w:color="auto"/>
        <w:right w:val="none" w:sz="0" w:space="0" w:color="auto"/>
      </w:divBdr>
    </w:div>
    <w:div w:id="144703591">
      <w:bodyDiv w:val="1"/>
      <w:marLeft w:val="0"/>
      <w:marRight w:val="0"/>
      <w:marTop w:val="0"/>
      <w:marBottom w:val="0"/>
      <w:divBdr>
        <w:top w:val="none" w:sz="0" w:space="0" w:color="auto"/>
        <w:left w:val="none" w:sz="0" w:space="0" w:color="auto"/>
        <w:bottom w:val="none" w:sz="0" w:space="0" w:color="auto"/>
        <w:right w:val="none" w:sz="0" w:space="0" w:color="auto"/>
      </w:divBdr>
    </w:div>
    <w:div w:id="160436046">
      <w:bodyDiv w:val="1"/>
      <w:marLeft w:val="0"/>
      <w:marRight w:val="0"/>
      <w:marTop w:val="0"/>
      <w:marBottom w:val="0"/>
      <w:divBdr>
        <w:top w:val="none" w:sz="0" w:space="0" w:color="auto"/>
        <w:left w:val="none" w:sz="0" w:space="0" w:color="auto"/>
        <w:bottom w:val="none" w:sz="0" w:space="0" w:color="auto"/>
        <w:right w:val="none" w:sz="0" w:space="0" w:color="auto"/>
      </w:divBdr>
    </w:div>
    <w:div w:id="162547699">
      <w:bodyDiv w:val="1"/>
      <w:marLeft w:val="0"/>
      <w:marRight w:val="0"/>
      <w:marTop w:val="0"/>
      <w:marBottom w:val="0"/>
      <w:divBdr>
        <w:top w:val="none" w:sz="0" w:space="0" w:color="auto"/>
        <w:left w:val="none" w:sz="0" w:space="0" w:color="auto"/>
        <w:bottom w:val="none" w:sz="0" w:space="0" w:color="auto"/>
        <w:right w:val="none" w:sz="0" w:space="0" w:color="auto"/>
      </w:divBdr>
    </w:div>
    <w:div w:id="165747501">
      <w:bodyDiv w:val="1"/>
      <w:marLeft w:val="0"/>
      <w:marRight w:val="0"/>
      <w:marTop w:val="0"/>
      <w:marBottom w:val="0"/>
      <w:divBdr>
        <w:top w:val="none" w:sz="0" w:space="0" w:color="auto"/>
        <w:left w:val="none" w:sz="0" w:space="0" w:color="auto"/>
        <w:bottom w:val="none" w:sz="0" w:space="0" w:color="auto"/>
        <w:right w:val="none" w:sz="0" w:space="0" w:color="auto"/>
      </w:divBdr>
    </w:div>
    <w:div w:id="172301378">
      <w:bodyDiv w:val="1"/>
      <w:marLeft w:val="0"/>
      <w:marRight w:val="0"/>
      <w:marTop w:val="0"/>
      <w:marBottom w:val="0"/>
      <w:divBdr>
        <w:top w:val="none" w:sz="0" w:space="0" w:color="auto"/>
        <w:left w:val="none" w:sz="0" w:space="0" w:color="auto"/>
        <w:bottom w:val="none" w:sz="0" w:space="0" w:color="auto"/>
        <w:right w:val="none" w:sz="0" w:space="0" w:color="auto"/>
      </w:divBdr>
    </w:div>
    <w:div w:id="178856734">
      <w:bodyDiv w:val="1"/>
      <w:marLeft w:val="0"/>
      <w:marRight w:val="0"/>
      <w:marTop w:val="0"/>
      <w:marBottom w:val="0"/>
      <w:divBdr>
        <w:top w:val="none" w:sz="0" w:space="0" w:color="auto"/>
        <w:left w:val="none" w:sz="0" w:space="0" w:color="auto"/>
        <w:bottom w:val="none" w:sz="0" w:space="0" w:color="auto"/>
        <w:right w:val="none" w:sz="0" w:space="0" w:color="auto"/>
      </w:divBdr>
    </w:div>
    <w:div w:id="179009012">
      <w:bodyDiv w:val="1"/>
      <w:marLeft w:val="0"/>
      <w:marRight w:val="0"/>
      <w:marTop w:val="0"/>
      <w:marBottom w:val="0"/>
      <w:divBdr>
        <w:top w:val="none" w:sz="0" w:space="0" w:color="auto"/>
        <w:left w:val="none" w:sz="0" w:space="0" w:color="auto"/>
        <w:bottom w:val="none" w:sz="0" w:space="0" w:color="auto"/>
        <w:right w:val="none" w:sz="0" w:space="0" w:color="auto"/>
      </w:divBdr>
    </w:div>
    <w:div w:id="181167808">
      <w:bodyDiv w:val="1"/>
      <w:marLeft w:val="0"/>
      <w:marRight w:val="0"/>
      <w:marTop w:val="0"/>
      <w:marBottom w:val="0"/>
      <w:divBdr>
        <w:top w:val="none" w:sz="0" w:space="0" w:color="auto"/>
        <w:left w:val="none" w:sz="0" w:space="0" w:color="auto"/>
        <w:bottom w:val="none" w:sz="0" w:space="0" w:color="auto"/>
        <w:right w:val="none" w:sz="0" w:space="0" w:color="auto"/>
      </w:divBdr>
    </w:div>
    <w:div w:id="182020554">
      <w:bodyDiv w:val="1"/>
      <w:marLeft w:val="0"/>
      <w:marRight w:val="0"/>
      <w:marTop w:val="0"/>
      <w:marBottom w:val="0"/>
      <w:divBdr>
        <w:top w:val="none" w:sz="0" w:space="0" w:color="auto"/>
        <w:left w:val="none" w:sz="0" w:space="0" w:color="auto"/>
        <w:bottom w:val="none" w:sz="0" w:space="0" w:color="auto"/>
        <w:right w:val="none" w:sz="0" w:space="0" w:color="auto"/>
      </w:divBdr>
    </w:div>
    <w:div w:id="182475252">
      <w:bodyDiv w:val="1"/>
      <w:marLeft w:val="0"/>
      <w:marRight w:val="0"/>
      <w:marTop w:val="0"/>
      <w:marBottom w:val="0"/>
      <w:divBdr>
        <w:top w:val="none" w:sz="0" w:space="0" w:color="auto"/>
        <w:left w:val="none" w:sz="0" w:space="0" w:color="auto"/>
        <w:bottom w:val="none" w:sz="0" w:space="0" w:color="auto"/>
        <w:right w:val="none" w:sz="0" w:space="0" w:color="auto"/>
      </w:divBdr>
    </w:div>
    <w:div w:id="187837762">
      <w:bodyDiv w:val="1"/>
      <w:marLeft w:val="0"/>
      <w:marRight w:val="0"/>
      <w:marTop w:val="0"/>
      <w:marBottom w:val="0"/>
      <w:divBdr>
        <w:top w:val="none" w:sz="0" w:space="0" w:color="auto"/>
        <w:left w:val="none" w:sz="0" w:space="0" w:color="auto"/>
        <w:bottom w:val="none" w:sz="0" w:space="0" w:color="auto"/>
        <w:right w:val="none" w:sz="0" w:space="0" w:color="auto"/>
      </w:divBdr>
    </w:div>
    <w:div w:id="192380599">
      <w:bodyDiv w:val="1"/>
      <w:marLeft w:val="0"/>
      <w:marRight w:val="0"/>
      <w:marTop w:val="0"/>
      <w:marBottom w:val="0"/>
      <w:divBdr>
        <w:top w:val="none" w:sz="0" w:space="0" w:color="auto"/>
        <w:left w:val="none" w:sz="0" w:space="0" w:color="auto"/>
        <w:bottom w:val="none" w:sz="0" w:space="0" w:color="auto"/>
        <w:right w:val="none" w:sz="0" w:space="0" w:color="auto"/>
      </w:divBdr>
    </w:div>
    <w:div w:id="201671827">
      <w:bodyDiv w:val="1"/>
      <w:marLeft w:val="0"/>
      <w:marRight w:val="0"/>
      <w:marTop w:val="0"/>
      <w:marBottom w:val="0"/>
      <w:divBdr>
        <w:top w:val="none" w:sz="0" w:space="0" w:color="auto"/>
        <w:left w:val="none" w:sz="0" w:space="0" w:color="auto"/>
        <w:bottom w:val="none" w:sz="0" w:space="0" w:color="auto"/>
        <w:right w:val="none" w:sz="0" w:space="0" w:color="auto"/>
      </w:divBdr>
    </w:div>
    <w:div w:id="209152464">
      <w:bodyDiv w:val="1"/>
      <w:marLeft w:val="0"/>
      <w:marRight w:val="0"/>
      <w:marTop w:val="0"/>
      <w:marBottom w:val="0"/>
      <w:divBdr>
        <w:top w:val="none" w:sz="0" w:space="0" w:color="auto"/>
        <w:left w:val="none" w:sz="0" w:space="0" w:color="auto"/>
        <w:bottom w:val="none" w:sz="0" w:space="0" w:color="auto"/>
        <w:right w:val="none" w:sz="0" w:space="0" w:color="auto"/>
      </w:divBdr>
    </w:div>
    <w:div w:id="213933322">
      <w:bodyDiv w:val="1"/>
      <w:marLeft w:val="0"/>
      <w:marRight w:val="0"/>
      <w:marTop w:val="0"/>
      <w:marBottom w:val="0"/>
      <w:divBdr>
        <w:top w:val="none" w:sz="0" w:space="0" w:color="auto"/>
        <w:left w:val="none" w:sz="0" w:space="0" w:color="auto"/>
        <w:bottom w:val="none" w:sz="0" w:space="0" w:color="auto"/>
        <w:right w:val="none" w:sz="0" w:space="0" w:color="auto"/>
      </w:divBdr>
      <w:divsChild>
        <w:div w:id="385908095">
          <w:marLeft w:val="0"/>
          <w:marRight w:val="0"/>
          <w:marTop w:val="0"/>
          <w:marBottom w:val="0"/>
          <w:divBdr>
            <w:top w:val="none" w:sz="0" w:space="0" w:color="auto"/>
            <w:left w:val="none" w:sz="0" w:space="0" w:color="auto"/>
            <w:bottom w:val="none" w:sz="0" w:space="0" w:color="auto"/>
            <w:right w:val="none" w:sz="0" w:space="0" w:color="auto"/>
          </w:divBdr>
        </w:div>
      </w:divsChild>
    </w:div>
    <w:div w:id="214780867">
      <w:bodyDiv w:val="1"/>
      <w:marLeft w:val="0"/>
      <w:marRight w:val="0"/>
      <w:marTop w:val="0"/>
      <w:marBottom w:val="0"/>
      <w:divBdr>
        <w:top w:val="none" w:sz="0" w:space="0" w:color="auto"/>
        <w:left w:val="none" w:sz="0" w:space="0" w:color="auto"/>
        <w:bottom w:val="none" w:sz="0" w:space="0" w:color="auto"/>
        <w:right w:val="none" w:sz="0" w:space="0" w:color="auto"/>
      </w:divBdr>
    </w:div>
    <w:div w:id="220677522">
      <w:bodyDiv w:val="1"/>
      <w:marLeft w:val="0"/>
      <w:marRight w:val="0"/>
      <w:marTop w:val="0"/>
      <w:marBottom w:val="0"/>
      <w:divBdr>
        <w:top w:val="none" w:sz="0" w:space="0" w:color="auto"/>
        <w:left w:val="none" w:sz="0" w:space="0" w:color="auto"/>
        <w:bottom w:val="none" w:sz="0" w:space="0" w:color="auto"/>
        <w:right w:val="none" w:sz="0" w:space="0" w:color="auto"/>
      </w:divBdr>
    </w:div>
    <w:div w:id="225802448">
      <w:bodyDiv w:val="1"/>
      <w:marLeft w:val="0"/>
      <w:marRight w:val="0"/>
      <w:marTop w:val="0"/>
      <w:marBottom w:val="0"/>
      <w:divBdr>
        <w:top w:val="none" w:sz="0" w:space="0" w:color="auto"/>
        <w:left w:val="none" w:sz="0" w:space="0" w:color="auto"/>
        <w:bottom w:val="none" w:sz="0" w:space="0" w:color="auto"/>
        <w:right w:val="none" w:sz="0" w:space="0" w:color="auto"/>
      </w:divBdr>
    </w:div>
    <w:div w:id="227348048">
      <w:bodyDiv w:val="1"/>
      <w:marLeft w:val="0"/>
      <w:marRight w:val="0"/>
      <w:marTop w:val="0"/>
      <w:marBottom w:val="0"/>
      <w:divBdr>
        <w:top w:val="none" w:sz="0" w:space="0" w:color="auto"/>
        <w:left w:val="none" w:sz="0" w:space="0" w:color="auto"/>
        <w:bottom w:val="none" w:sz="0" w:space="0" w:color="auto"/>
        <w:right w:val="none" w:sz="0" w:space="0" w:color="auto"/>
      </w:divBdr>
    </w:div>
    <w:div w:id="228266989">
      <w:bodyDiv w:val="1"/>
      <w:marLeft w:val="0"/>
      <w:marRight w:val="0"/>
      <w:marTop w:val="0"/>
      <w:marBottom w:val="0"/>
      <w:divBdr>
        <w:top w:val="none" w:sz="0" w:space="0" w:color="auto"/>
        <w:left w:val="none" w:sz="0" w:space="0" w:color="auto"/>
        <w:bottom w:val="none" w:sz="0" w:space="0" w:color="auto"/>
        <w:right w:val="none" w:sz="0" w:space="0" w:color="auto"/>
      </w:divBdr>
    </w:div>
    <w:div w:id="244384077">
      <w:bodyDiv w:val="1"/>
      <w:marLeft w:val="0"/>
      <w:marRight w:val="0"/>
      <w:marTop w:val="0"/>
      <w:marBottom w:val="0"/>
      <w:divBdr>
        <w:top w:val="none" w:sz="0" w:space="0" w:color="auto"/>
        <w:left w:val="none" w:sz="0" w:space="0" w:color="auto"/>
        <w:bottom w:val="none" w:sz="0" w:space="0" w:color="auto"/>
        <w:right w:val="none" w:sz="0" w:space="0" w:color="auto"/>
      </w:divBdr>
    </w:div>
    <w:div w:id="250555328">
      <w:bodyDiv w:val="1"/>
      <w:marLeft w:val="0"/>
      <w:marRight w:val="0"/>
      <w:marTop w:val="0"/>
      <w:marBottom w:val="0"/>
      <w:divBdr>
        <w:top w:val="none" w:sz="0" w:space="0" w:color="auto"/>
        <w:left w:val="none" w:sz="0" w:space="0" w:color="auto"/>
        <w:bottom w:val="none" w:sz="0" w:space="0" w:color="auto"/>
        <w:right w:val="none" w:sz="0" w:space="0" w:color="auto"/>
      </w:divBdr>
    </w:div>
    <w:div w:id="252013943">
      <w:bodyDiv w:val="1"/>
      <w:marLeft w:val="0"/>
      <w:marRight w:val="0"/>
      <w:marTop w:val="0"/>
      <w:marBottom w:val="0"/>
      <w:divBdr>
        <w:top w:val="none" w:sz="0" w:space="0" w:color="auto"/>
        <w:left w:val="none" w:sz="0" w:space="0" w:color="auto"/>
        <w:bottom w:val="none" w:sz="0" w:space="0" w:color="auto"/>
        <w:right w:val="none" w:sz="0" w:space="0" w:color="auto"/>
      </w:divBdr>
    </w:div>
    <w:div w:id="262149300">
      <w:bodyDiv w:val="1"/>
      <w:marLeft w:val="0"/>
      <w:marRight w:val="0"/>
      <w:marTop w:val="0"/>
      <w:marBottom w:val="0"/>
      <w:divBdr>
        <w:top w:val="none" w:sz="0" w:space="0" w:color="auto"/>
        <w:left w:val="none" w:sz="0" w:space="0" w:color="auto"/>
        <w:bottom w:val="none" w:sz="0" w:space="0" w:color="auto"/>
        <w:right w:val="none" w:sz="0" w:space="0" w:color="auto"/>
      </w:divBdr>
    </w:div>
    <w:div w:id="265426786">
      <w:bodyDiv w:val="1"/>
      <w:marLeft w:val="0"/>
      <w:marRight w:val="0"/>
      <w:marTop w:val="0"/>
      <w:marBottom w:val="0"/>
      <w:divBdr>
        <w:top w:val="none" w:sz="0" w:space="0" w:color="auto"/>
        <w:left w:val="none" w:sz="0" w:space="0" w:color="auto"/>
        <w:bottom w:val="none" w:sz="0" w:space="0" w:color="auto"/>
        <w:right w:val="none" w:sz="0" w:space="0" w:color="auto"/>
      </w:divBdr>
    </w:div>
    <w:div w:id="267659117">
      <w:bodyDiv w:val="1"/>
      <w:marLeft w:val="0"/>
      <w:marRight w:val="0"/>
      <w:marTop w:val="0"/>
      <w:marBottom w:val="0"/>
      <w:divBdr>
        <w:top w:val="none" w:sz="0" w:space="0" w:color="auto"/>
        <w:left w:val="none" w:sz="0" w:space="0" w:color="auto"/>
        <w:bottom w:val="none" w:sz="0" w:space="0" w:color="auto"/>
        <w:right w:val="none" w:sz="0" w:space="0" w:color="auto"/>
      </w:divBdr>
    </w:div>
    <w:div w:id="273635129">
      <w:bodyDiv w:val="1"/>
      <w:marLeft w:val="0"/>
      <w:marRight w:val="0"/>
      <w:marTop w:val="0"/>
      <w:marBottom w:val="0"/>
      <w:divBdr>
        <w:top w:val="none" w:sz="0" w:space="0" w:color="auto"/>
        <w:left w:val="none" w:sz="0" w:space="0" w:color="auto"/>
        <w:bottom w:val="none" w:sz="0" w:space="0" w:color="auto"/>
        <w:right w:val="none" w:sz="0" w:space="0" w:color="auto"/>
      </w:divBdr>
    </w:div>
    <w:div w:id="287585468">
      <w:bodyDiv w:val="1"/>
      <w:marLeft w:val="0"/>
      <w:marRight w:val="0"/>
      <w:marTop w:val="0"/>
      <w:marBottom w:val="0"/>
      <w:divBdr>
        <w:top w:val="none" w:sz="0" w:space="0" w:color="auto"/>
        <w:left w:val="none" w:sz="0" w:space="0" w:color="auto"/>
        <w:bottom w:val="none" w:sz="0" w:space="0" w:color="auto"/>
        <w:right w:val="none" w:sz="0" w:space="0" w:color="auto"/>
      </w:divBdr>
    </w:div>
    <w:div w:id="294262639">
      <w:bodyDiv w:val="1"/>
      <w:marLeft w:val="0"/>
      <w:marRight w:val="0"/>
      <w:marTop w:val="0"/>
      <w:marBottom w:val="0"/>
      <w:divBdr>
        <w:top w:val="none" w:sz="0" w:space="0" w:color="auto"/>
        <w:left w:val="none" w:sz="0" w:space="0" w:color="auto"/>
        <w:bottom w:val="none" w:sz="0" w:space="0" w:color="auto"/>
        <w:right w:val="none" w:sz="0" w:space="0" w:color="auto"/>
      </w:divBdr>
    </w:div>
    <w:div w:id="295061544">
      <w:bodyDiv w:val="1"/>
      <w:marLeft w:val="0"/>
      <w:marRight w:val="0"/>
      <w:marTop w:val="0"/>
      <w:marBottom w:val="0"/>
      <w:divBdr>
        <w:top w:val="none" w:sz="0" w:space="0" w:color="auto"/>
        <w:left w:val="none" w:sz="0" w:space="0" w:color="auto"/>
        <w:bottom w:val="none" w:sz="0" w:space="0" w:color="auto"/>
        <w:right w:val="none" w:sz="0" w:space="0" w:color="auto"/>
      </w:divBdr>
    </w:div>
    <w:div w:id="299965811">
      <w:bodyDiv w:val="1"/>
      <w:marLeft w:val="0"/>
      <w:marRight w:val="0"/>
      <w:marTop w:val="0"/>
      <w:marBottom w:val="0"/>
      <w:divBdr>
        <w:top w:val="none" w:sz="0" w:space="0" w:color="auto"/>
        <w:left w:val="none" w:sz="0" w:space="0" w:color="auto"/>
        <w:bottom w:val="none" w:sz="0" w:space="0" w:color="auto"/>
        <w:right w:val="none" w:sz="0" w:space="0" w:color="auto"/>
      </w:divBdr>
    </w:div>
    <w:div w:id="309329962">
      <w:bodyDiv w:val="1"/>
      <w:marLeft w:val="0"/>
      <w:marRight w:val="0"/>
      <w:marTop w:val="0"/>
      <w:marBottom w:val="0"/>
      <w:divBdr>
        <w:top w:val="none" w:sz="0" w:space="0" w:color="auto"/>
        <w:left w:val="none" w:sz="0" w:space="0" w:color="auto"/>
        <w:bottom w:val="none" w:sz="0" w:space="0" w:color="auto"/>
        <w:right w:val="none" w:sz="0" w:space="0" w:color="auto"/>
      </w:divBdr>
    </w:div>
    <w:div w:id="318702826">
      <w:bodyDiv w:val="1"/>
      <w:marLeft w:val="0"/>
      <w:marRight w:val="0"/>
      <w:marTop w:val="0"/>
      <w:marBottom w:val="0"/>
      <w:divBdr>
        <w:top w:val="none" w:sz="0" w:space="0" w:color="auto"/>
        <w:left w:val="none" w:sz="0" w:space="0" w:color="auto"/>
        <w:bottom w:val="none" w:sz="0" w:space="0" w:color="auto"/>
        <w:right w:val="none" w:sz="0" w:space="0" w:color="auto"/>
      </w:divBdr>
    </w:div>
    <w:div w:id="318703537">
      <w:bodyDiv w:val="1"/>
      <w:marLeft w:val="0"/>
      <w:marRight w:val="0"/>
      <w:marTop w:val="0"/>
      <w:marBottom w:val="0"/>
      <w:divBdr>
        <w:top w:val="none" w:sz="0" w:space="0" w:color="auto"/>
        <w:left w:val="none" w:sz="0" w:space="0" w:color="auto"/>
        <w:bottom w:val="none" w:sz="0" w:space="0" w:color="auto"/>
        <w:right w:val="none" w:sz="0" w:space="0" w:color="auto"/>
      </w:divBdr>
    </w:div>
    <w:div w:id="323823548">
      <w:bodyDiv w:val="1"/>
      <w:marLeft w:val="0"/>
      <w:marRight w:val="0"/>
      <w:marTop w:val="0"/>
      <w:marBottom w:val="0"/>
      <w:divBdr>
        <w:top w:val="none" w:sz="0" w:space="0" w:color="auto"/>
        <w:left w:val="none" w:sz="0" w:space="0" w:color="auto"/>
        <w:bottom w:val="none" w:sz="0" w:space="0" w:color="auto"/>
        <w:right w:val="none" w:sz="0" w:space="0" w:color="auto"/>
      </w:divBdr>
    </w:div>
    <w:div w:id="325128632">
      <w:bodyDiv w:val="1"/>
      <w:marLeft w:val="0"/>
      <w:marRight w:val="0"/>
      <w:marTop w:val="0"/>
      <w:marBottom w:val="0"/>
      <w:divBdr>
        <w:top w:val="none" w:sz="0" w:space="0" w:color="auto"/>
        <w:left w:val="none" w:sz="0" w:space="0" w:color="auto"/>
        <w:bottom w:val="none" w:sz="0" w:space="0" w:color="auto"/>
        <w:right w:val="none" w:sz="0" w:space="0" w:color="auto"/>
      </w:divBdr>
    </w:div>
    <w:div w:id="330721237">
      <w:bodyDiv w:val="1"/>
      <w:marLeft w:val="0"/>
      <w:marRight w:val="0"/>
      <w:marTop w:val="0"/>
      <w:marBottom w:val="0"/>
      <w:divBdr>
        <w:top w:val="none" w:sz="0" w:space="0" w:color="auto"/>
        <w:left w:val="none" w:sz="0" w:space="0" w:color="auto"/>
        <w:bottom w:val="none" w:sz="0" w:space="0" w:color="auto"/>
        <w:right w:val="none" w:sz="0" w:space="0" w:color="auto"/>
      </w:divBdr>
    </w:div>
    <w:div w:id="334039594">
      <w:bodyDiv w:val="1"/>
      <w:marLeft w:val="0"/>
      <w:marRight w:val="0"/>
      <w:marTop w:val="0"/>
      <w:marBottom w:val="0"/>
      <w:divBdr>
        <w:top w:val="none" w:sz="0" w:space="0" w:color="auto"/>
        <w:left w:val="none" w:sz="0" w:space="0" w:color="auto"/>
        <w:bottom w:val="none" w:sz="0" w:space="0" w:color="auto"/>
        <w:right w:val="none" w:sz="0" w:space="0" w:color="auto"/>
      </w:divBdr>
    </w:div>
    <w:div w:id="336883981">
      <w:bodyDiv w:val="1"/>
      <w:marLeft w:val="0"/>
      <w:marRight w:val="0"/>
      <w:marTop w:val="0"/>
      <w:marBottom w:val="0"/>
      <w:divBdr>
        <w:top w:val="none" w:sz="0" w:space="0" w:color="auto"/>
        <w:left w:val="none" w:sz="0" w:space="0" w:color="auto"/>
        <w:bottom w:val="none" w:sz="0" w:space="0" w:color="auto"/>
        <w:right w:val="none" w:sz="0" w:space="0" w:color="auto"/>
      </w:divBdr>
    </w:div>
    <w:div w:id="345325837">
      <w:bodyDiv w:val="1"/>
      <w:marLeft w:val="0"/>
      <w:marRight w:val="0"/>
      <w:marTop w:val="0"/>
      <w:marBottom w:val="0"/>
      <w:divBdr>
        <w:top w:val="none" w:sz="0" w:space="0" w:color="auto"/>
        <w:left w:val="none" w:sz="0" w:space="0" w:color="auto"/>
        <w:bottom w:val="none" w:sz="0" w:space="0" w:color="auto"/>
        <w:right w:val="none" w:sz="0" w:space="0" w:color="auto"/>
      </w:divBdr>
    </w:div>
    <w:div w:id="365956275">
      <w:bodyDiv w:val="1"/>
      <w:marLeft w:val="0"/>
      <w:marRight w:val="0"/>
      <w:marTop w:val="0"/>
      <w:marBottom w:val="0"/>
      <w:divBdr>
        <w:top w:val="none" w:sz="0" w:space="0" w:color="auto"/>
        <w:left w:val="none" w:sz="0" w:space="0" w:color="auto"/>
        <w:bottom w:val="none" w:sz="0" w:space="0" w:color="auto"/>
        <w:right w:val="none" w:sz="0" w:space="0" w:color="auto"/>
      </w:divBdr>
    </w:div>
    <w:div w:id="367295197">
      <w:bodyDiv w:val="1"/>
      <w:marLeft w:val="0"/>
      <w:marRight w:val="0"/>
      <w:marTop w:val="0"/>
      <w:marBottom w:val="0"/>
      <w:divBdr>
        <w:top w:val="none" w:sz="0" w:space="0" w:color="auto"/>
        <w:left w:val="none" w:sz="0" w:space="0" w:color="auto"/>
        <w:bottom w:val="none" w:sz="0" w:space="0" w:color="auto"/>
        <w:right w:val="none" w:sz="0" w:space="0" w:color="auto"/>
      </w:divBdr>
    </w:div>
    <w:div w:id="369452681">
      <w:bodyDiv w:val="1"/>
      <w:marLeft w:val="0"/>
      <w:marRight w:val="0"/>
      <w:marTop w:val="0"/>
      <w:marBottom w:val="0"/>
      <w:divBdr>
        <w:top w:val="none" w:sz="0" w:space="0" w:color="auto"/>
        <w:left w:val="none" w:sz="0" w:space="0" w:color="auto"/>
        <w:bottom w:val="none" w:sz="0" w:space="0" w:color="auto"/>
        <w:right w:val="none" w:sz="0" w:space="0" w:color="auto"/>
      </w:divBdr>
    </w:div>
    <w:div w:id="371150950">
      <w:bodyDiv w:val="1"/>
      <w:marLeft w:val="0"/>
      <w:marRight w:val="0"/>
      <w:marTop w:val="0"/>
      <w:marBottom w:val="0"/>
      <w:divBdr>
        <w:top w:val="none" w:sz="0" w:space="0" w:color="auto"/>
        <w:left w:val="none" w:sz="0" w:space="0" w:color="auto"/>
        <w:bottom w:val="none" w:sz="0" w:space="0" w:color="auto"/>
        <w:right w:val="none" w:sz="0" w:space="0" w:color="auto"/>
      </w:divBdr>
    </w:div>
    <w:div w:id="374014180">
      <w:bodyDiv w:val="1"/>
      <w:marLeft w:val="0"/>
      <w:marRight w:val="0"/>
      <w:marTop w:val="0"/>
      <w:marBottom w:val="0"/>
      <w:divBdr>
        <w:top w:val="none" w:sz="0" w:space="0" w:color="auto"/>
        <w:left w:val="none" w:sz="0" w:space="0" w:color="auto"/>
        <w:bottom w:val="none" w:sz="0" w:space="0" w:color="auto"/>
        <w:right w:val="none" w:sz="0" w:space="0" w:color="auto"/>
      </w:divBdr>
    </w:div>
    <w:div w:id="375157883">
      <w:bodyDiv w:val="1"/>
      <w:marLeft w:val="0"/>
      <w:marRight w:val="0"/>
      <w:marTop w:val="0"/>
      <w:marBottom w:val="0"/>
      <w:divBdr>
        <w:top w:val="none" w:sz="0" w:space="0" w:color="auto"/>
        <w:left w:val="none" w:sz="0" w:space="0" w:color="auto"/>
        <w:bottom w:val="none" w:sz="0" w:space="0" w:color="auto"/>
        <w:right w:val="none" w:sz="0" w:space="0" w:color="auto"/>
      </w:divBdr>
    </w:div>
    <w:div w:id="380133863">
      <w:bodyDiv w:val="1"/>
      <w:marLeft w:val="0"/>
      <w:marRight w:val="0"/>
      <w:marTop w:val="0"/>
      <w:marBottom w:val="0"/>
      <w:divBdr>
        <w:top w:val="none" w:sz="0" w:space="0" w:color="auto"/>
        <w:left w:val="none" w:sz="0" w:space="0" w:color="auto"/>
        <w:bottom w:val="none" w:sz="0" w:space="0" w:color="auto"/>
        <w:right w:val="none" w:sz="0" w:space="0" w:color="auto"/>
      </w:divBdr>
    </w:div>
    <w:div w:id="381487927">
      <w:bodyDiv w:val="1"/>
      <w:marLeft w:val="0"/>
      <w:marRight w:val="0"/>
      <w:marTop w:val="0"/>
      <w:marBottom w:val="0"/>
      <w:divBdr>
        <w:top w:val="none" w:sz="0" w:space="0" w:color="auto"/>
        <w:left w:val="none" w:sz="0" w:space="0" w:color="auto"/>
        <w:bottom w:val="none" w:sz="0" w:space="0" w:color="auto"/>
        <w:right w:val="none" w:sz="0" w:space="0" w:color="auto"/>
      </w:divBdr>
    </w:div>
    <w:div w:id="383915015">
      <w:bodyDiv w:val="1"/>
      <w:marLeft w:val="0"/>
      <w:marRight w:val="0"/>
      <w:marTop w:val="0"/>
      <w:marBottom w:val="0"/>
      <w:divBdr>
        <w:top w:val="none" w:sz="0" w:space="0" w:color="auto"/>
        <w:left w:val="none" w:sz="0" w:space="0" w:color="auto"/>
        <w:bottom w:val="none" w:sz="0" w:space="0" w:color="auto"/>
        <w:right w:val="none" w:sz="0" w:space="0" w:color="auto"/>
      </w:divBdr>
    </w:div>
    <w:div w:id="398551892">
      <w:bodyDiv w:val="1"/>
      <w:marLeft w:val="0"/>
      <w:marRight w:val="0"/>
      <w:marTop w:val="0"/>
      <w:marBottom w:val="0"/>
      <w:divBdr>
        <w:top w:val="none" w:sz="0" w:space="0" w:color="auto"/>
        <w:left w:val="none" w:sz="0" w:space="0" w:color="auto"/>
        <w:bottom w:val="none" w:sz="0" w:space="0" w:color="auto"/>
        <w:right w:val="none" w:sz="0" w:space="0" w:color="auto"/>
      </w:divBdr>
    </w:div>
    <w:div w:id="406458219">
      <w:bodyDiv w:val="1"/>
      <w:marLeft w:val="0"/>
      <w:marRight w:val="0"/>
      <w:marTop w:val="0"/>
      <w:marBottom w:val="0"/>
      <w:divBdr>
        <w:top w:val="none" w:sz="0" w:space="0" w:color="auto"/>
        <w:left w:val="none" w:sz="0" w:space="0" w:color="auto"/>
        <w:bottom w:val="none" w:sz="0" w:space="0" w:color="auto"/>
        <w:right w:val="none" w:sz="0" w:space="0" w:color="auto"/>
      </w:divBdr>
    </w:div>
    <w:div w:id="407312802">
      <w:bodyDiv w:val="1"/>
      <w:marLeft w:val="0"/>
      <w:marRight w:val="0"/>
      <w:marTop w:val="0"/>
      <w:marBottom w:val="0"/>
      <w:divBdr>
        <w:top w:val="none" w:sz="0" w:space="0" w:color="auto"/>
        <w:left w:val="none" w:sz="0" w:space="0" w:color="auto"/>
        <w:bottom w:val="none" w:sz="0" w:space="0" w:color="auto"/>
        <w:right w:val="none" w:sz="0" w:space="0" w:color="auto"/>
      </w:divBdr>
    </w:div>
    <w:div w:id="408890956">
      <w:bodyDiv w:val="1"/>
      <w:marLeft w:val="0"/>
      <w:marRight w:val="0"/>
      <w:marTop w:val="0"/>
      <w:marBottom w:val="0"/>
      <w:divBdr>
        <w:top w:val="none" w:sz="0" w:space="0" w:color="auto"/>
        <w:left w:val="none" w:sz="0" w:space="0" w:color="auto"/>
        <w:bottom w:val="none" w:sz="0" w:space="0" w:color="auto"/>
        <w:right w:val="none" w:sz="0" w:space="0" w:color="auto"/>
      </w:divBdr>
    </w:div>
    <w:div w:id="420686231">
      <w:bodyDiv w:val="1"/>
      <w:marLeft w:val="0"/>
      <w:marRight w:val="0"/>
      <w:marTop w:val="0"/>
      <w:marBottom w:val="0"/>
      <w:divBdr>
        <w:top w:val="none" w:sz="0" w:space="0" w:color="auto"/>
        <w:left w:val="none" w:sz="0" w:space="0" w:color="auto"/>
        <w:bottom w:val="none" w:sz="0" w:space="0" w:color="auto"/>
        <w:right w:val="none" w:sz="0" w:space="0" w:color="auto"/>
      </w:divBdr>
    </w:div>
    <w:div w:id="423453974">
      <w:bodyDiv w:val="1"/>
      <w:marLeft w:val="0"/>
      <w:marRight w:val="0"/>
      <w:marTop w:val="0"/>
      <w:marBottom w:val="0"/>
      <w:divBdr>
        <w:top w:val="none" w:sz="0" w:space="0" w:color="auto"/>
        <w:left w:val="none" w:sz="0" w:space="0" w:color="auto"/>
        <w:bottom w:val="none" w:sz="0" w:space="0" w:color="auto"/>
        <w:right w:val="none" w:sz="0" w:space="0" w:color="auto"/>
      </w:divBdr>
    </w:div>
    <w:div w:id="431896388">
      <w:bodyDiv w:val="1"/>
      <w:marLeft w:val="0"/>
      <w:marRight w:val="0"/>
      <w:marTop w:val="0"/>
      <w:marBottom w:val="0"/>
      <w:divBdr>
        <w:top w:val="none" w:sz="0" w:space="0" w:color="auto"/>
        <w:left w:val="none" w:sz="0" w:space="0" w:color="auto"/>
        <w:bottom w:val="none" w:sz="0" w:space="0" w:color="auto"/>
        <w:right w:val="none" w:sz="0" w:space="0" w:color="auto"/>
      </w:divBdr>
    </w:div>
    <w:div w:id="433944450">
      <w:bodyDiv w:val="1"/>
      <w:marLeft w:val="0"/>
      <w:marRight w:val="0"/>
      <w:marTop w:val="0"/>
      <w:marBottom w:val="0"/>
      <w:divBdr>
        <w:top w:val="none" w:sz="0" w:space="0" w:color="auto"/>
        <w:left w:val="none" w:sz="0" w:space="0" w:color="auto"/>
        <w:bottom w:val="none" w:sz="0" w:space="0" w:color="auto"/>
        <w:right w:val="none" w:sz="0" w:space="0" w:color="auto"/>
      </w:divBdr>
    </w:div>
    <w:div w:id="438644155">
      <w:bodyDiv w:val="1"/>
      <w:marLeft w:val="0"/>
      <w:marRight w:val="0"/>
      <w:marTop w:val="0"/>
      <w:marBottom w:val="0"/>
      <w:divBdr>
        <w:top w:val="none" w:sz="0" w:space="0" w:color="auto"/>
        <w:left w:val="none" w:sz="0" w:space="0" w:color="auto"/>
        <w:bottom w:val="none" w:sz="0" w:space="0" w:color="auto"/>
        <w:right w:val="none" w:sz="0" w:space="0" w:color="auto"/>
      </w:divBdr>
    </w:div>
    <w:div w:id="442456674">
      <w:bodyDiv w:val="1"/>
      <w:marLeft w:val="0"/>
      <w:marRight w:val="0"/>
      <w:marTop w:val="0"/>
      <w:marBottom w:val="0"/>
      <w:divBdr>
        <w:top w:val="none" w:sz="0" w:space="0" w:color="auto"/>
        <w:left w:val="none" w:sz="0" w:space="0" w:color="auto"/>
        <w:bottom w:val="none" w:sz="0" w:space="0" w:color="auto"/>
        <w:right w:val="none" w:sz="0" w:space="0" w:color="auto"/>
      </w:divBdr>
    </w:div>
    <w:div w:id="442841925">
      <w:bodyDiv w:val="1"/>
      <w:marLeft w:val="0"/>
      <w:marRight w:val="0"/>
      <w:marTop w:val="0"/>
      <w:marBottom w:val="0"/>
      <w:divBdr>
        <w:top w:val="none" w:sz="0" w:space="0" w:color="auto"/>
        <w:left w:val="none" w:sz="0" w:space="0" w:color="auto"/>
        <w:bottom w:val="none" w:sz="0" w:space="0" w:color="auto"/>
        <w:right w:val="none" w:sz="0" w:space="0" w:color="auto"/>
      </w:divBdr>
    </w:div>
    <w:div w:id="447746724">
      <w:bodyDiv w:val="1"/>
      <w:marLeft w:val="0"/>
      <w:marRight w:val="0"/>
      <w:marTop w:val="0"/>
      <w:marBottom w:val="0"/>
      <w:divBdr>
        <w:top w:val="none" w:sz="0" w:space="0" w:color="auto"/>
        <w:left w:val="none" w:sz="0" w:space="0" w:color="auto"/>
        <w:bottom w:val="none" w:sz="0" w:space="0" w:color="auto"/>
        <w:right w:val="none" w:sz="0" w:space="0" w:color="auto"/>
      </w:divBdr>
    </w:div>
    <w:div w:id="448089191">
      <w:bodyDiv w:val="1"/>
      <w:marLeft w:val="0"/>
      <w:marRight w:val="0"/>
      <w:marTop w:val="0"/>
      <w:marBottom w:val="0"/>
      <w:divBdr>
        <w:top w:val="none" w:sz="0" w:space="0" w:color="auto"/>
        <w:left w:val="none" w:sz="0" w:space="0" w:color="auto"/>
        <w:bottom w:val="none" w:sz="0" w:space="0" w:color="auto"/>
        <w:right w:val="none" w:sz="0" w:space="0" w:color="auto"/>
      </w:divBdr>
    </w:div>
    <w:div w:id="456266843">
      <w:bodyDiv w:val="1"/>
      <w:marLeft w:val="0"/>
      <w:marRight w:val="0"/>
      <w:marTop w:val="0"/>
      <w:marBottom w:val="0"/>
      <w:divBdr>
        <w:top w:val="none" w:sz="0" w:space="0" w:color="auto"/>
        <w:left w:val="none" w:sz="0" w:space="0" w:color="auto"/>
        <w:bottom w:val="none" w:sz="0" w:space="0" w:color="auto"/>
        <w:right w:val="none" w:sz="0" w:space="0" w:color="auto"/>
      </w:divBdr>
    </w:div>
    <w:div w:id="459615635">
      <w:bodyDiv w:val="1"/>
      <w:marLeft w:val="0"/>
      <w:marRight w:val="0"/>
      <w:marTop w:val="0"/>
      <w:marBottom w:val="0"/>
      <w:divBdr>
        <w:top w:val="none" w:sz="0" w:space="0" w:color="auto"/>
        <w:left w:val="none" w:sz="0" w:space="0" w:color="auto"/>
        <w:bottom w:val="none" w:sz="0" w:space="0" w:color="auto"/>
        <w:right w:val="none" w:sz="0" w:space="0" w:color="auto"/>
      </w:divBdr>
    </w:div>
    <w:div w:id="465247541">
      <w:bodyDiv w:val="1"/>
      <w:marLeft w:val="0"/>
      <w:marRight w:val="0"/>
      <w:marTop w:val="0"/>
      <w:marBottom w:val="0"/>
      <w:divBdr>
        <w:top w:val="none" w:sz="0" w:space="0" w:color="auto"/>
        <w:left w:val="none" w:sz="0" w:space="0" w:color="auto"/>
        <w:bottom w:val="none" w:sz="0" w:space="0" w:color="auto"/>
        <w:right w:val="none" w:sz="0" w:space="0" w:color="auto"/>
      </w:divBdr>
    </w:div>
    <w:div w:id="471365584">
      <w:bodyDiv w:val="1"/>
      <w:marLeft w:val="0"/>
      <w:marRight w:val="0"/>
      <w:marTop w:val="0"/>
      <w:marBottom w:val="0"/>
      <w:divBdr>
        <w:top w:val="none" w:sz="0" w:space="0" w:color="auto"/>
        <w:left w:val="none" w:sz="0" w:space="0" w:color="auto"/>
        <w:bottom w:val="none" w:sz="0" w:space="0" w:color="auto"/>
        <w:right w:val="none" w:sz="0" w:space="0" w:color="auto"/>
      </w:divBdr>
    </w:div>
    <w:div w:id="471869874">
      <w:bodyDiv w:val="1"/>
      <w:marLeft w:val="0"/>
      <w:marRight w:val="0"/>
      <w:marTop w:val="0"/>
      <w:marBottom w:val="0"/>
      <w:divBdr>
        <w:top w:val="none" w:sz="0" w:space="0" w:color="auto"/>
        <w:left w:val="none" w:sz="0" w:space="0" w:color="auto"/>
        <w:bottom w:val="none" w:sz="0" w:space="0" w:color="auto"/>
        <w:right w:val="none" w:sz="0" w:space="0" w:color="auto"/>
      </w:divBdr>
    </w:div>
    <w:div w:id="475613159">
      <w:bodyDiv w:val="1"/>
      <w:marLeft w:val="0"/>
      <w:marRight w:val="0"/>
      <w:marTop w:val="0"/>
      <w:marBottom w:val="0"/>
      <w:divBdr>
        <w:top w:val="none" w:sz="0" w:space="0" w:color="auto"/>
        <w:left w:val="none" w:sz="0" w:space="0" w:color="auto"/>
        <w:bottom w:val="none" w:sz="0" w:space="0" w:color="auto"/>
        <w:right w:val="none" w:sz="0" w:space="0" w:color="auto"/>
      </w:divBdr>
    </w:div>
    <w:div w:id="476535698">
      <w:bodyDiv w:val="1"/>
      <w:marLeft w:val="0"/>
      <w:marRight w:val="0"/>
      <w:marTop w:val="0"/>
      <w:marBottom w:val="0"/>
      <w:divBdr>
        <w:top w:val="none" w:sz="0" w:space="0" w:color="auto"/>
        <w:left w:val="none" w:sz="0" w:space="0" w:color="auto"/>
        <w:bottom w:val="none" w:sz="0" w:space="0" w:color="auto"/>
        <w:right w:val="none" w:sz="0" w:space="0" w:color="auto"/>
      </w:divBdr>
    </w:div>
    <w:div w:id="491020519">
      <w:bodyDiv w:val="1"/>
      <w:marLeft w:val="0"/>
      <w:marRight w:val="0"/>
      <w:marTop w:val="0"/>
      <w:marBottom w:val="0"/>
      <w:divBdr>
        <w:top w:val="none" w:sz="0" w:space="0" w:color="auto"/>
        <w:left w:val="none" w:sz="0" w:space="0" w:color="auto"/>
        <w:bottom w:val="none" w:sz="0" w:space="0" w:color="auto"/>
        <w:right w:val="none" w:sz="0" w:space="0" w:color="auto"/>
      </w:divBdr>
    </w:div>
    <w:div w:id="491721782">
      <w:bodyDiv w:val="1"/>
      <w:marLeft w:val="0"/>
      <w:marRight w:val="0"/>
      <w:marTop w:val="0"/>
      <w:marBottom w:val="0"/>
      <w:divBdr>
        <w:top w:val="none" w:sz="0" w:space="0" w:color="auto"/>
        <w:left w:val="none" w:sz="0" w:space="0" w:color="auto"/>
        <w:bottom w:val="none" w:sz="0" w:space="0" w:color="auto"/>
        <w:right w:val="none" w:sz="0" w:space="0" w:color="auto"/>
      </w:divBdr>
    </w:div>
    <w:div w:id="494104262">
      <w:bodyDiv w:val="1"/>
      <w:marLeft w:val="0"/>
      <w:marRight w:val="0"/>
      <w:marTop w:val="0"/>
      <w:marBottom w:val="0"/>
      <w:divBdr>
        <w:top w:val="none" w:sz="0" w:space="0" w:color="auto"/>
        <w:left w:val="none" w:sz="0" w:space="0" w:color="auto"/>
        <w:bottom w:val="none" w:sz="0" w:space="0" w:color="auto"/>
        <w:right w:val="none" w:sz="0" w:space="0" w:color="auto"/>
      </w:divBdr>
    </w:div>
    <w:div w:id="504173159">
      <w:bodyDiv w:val="1"/>
      <w:marLeft w:val="0"/>
      <w:marRight w:val="0"/>
      <w:marTop w:val="0"/>
      <w:marBottom w:val="0"/>
      <w:divBdr>
        <w:top w:val="none" w:sz="0" w:space="0" w:color="auto"/>
        <w:left w:val="none" w:sz="0" w:space="0" w:color="auto"/>
        <w:bottom w:val="none" w:sz="0" w:space="0" w:color="auto"/>
        <w:right w:val="none" w:sz="0" w:space="0" w:color="auto"/>
      </w:divBdr>
      <w:divsChild>
        <w:div w:id="2144081652">
          <w:marLeft w:val="0"/>
          <w:marRight w:val="0"/>
          <w:marTop w:val="0"/>
          <w:marBottom w:val="0"/>
          <w:divBdr>
            <w:top w:val="none" w:sz="0" w:space="0" w:color="auto"/>
            <w:left w:val="none" w:sz="0" w:space="0" w:color="auto"/>
            <w:bottom w:val="none" w:sz="0" w:space="0" w:color="auto"/>
            <w:right w:val="none" w:sz="0" w:space="0" w:color="auto"/>
          </w:divBdr>
        </w:div>
      </w:divsChild>
    </w:div>
    <w:div w:id="504443124">
      <w:bodyDiv w:val="1"/>
      <w:marLeft w:val="0"/>
      <w:marRight w:val="0"/>
      <w:marTop w:val="0"/>
      <w:marBottom w:val="0"/>
      <w:divBdr>
        <w:top w:val="none" w:sz="0" w:space="0" w:color="auto"/>
        <w:left w:val="none" w:sz="0" w:space="0" w:color="auto"/>
        <w:bottom w:val="none" w:sz="0" w:space="0" w:color="auto"/>
        <w:right w:val="none" w:sz="0" w:space="0" w:color="auto"/>
      </w:divBdr>
    </w:div>
    <w:div w:id="505559404">
      <w:bodyDiv w:val="1"/>
      <w:marLeft w:val="0"/>
      <w:marRight w:val="0"/>
      <w:marTop w:val="0"/>
      <w:marBottom w:val="0"/>
      <w:divBdr>
        <w:top w:val="none" w:sz="0" w:space="0" w:color="auto"/>
        <w:left w:val="none" w:sz="0" w:space="0" w:color="auto"/>
        <w:bottom w:val="none" w:sz="0" w:space="0" w:color="auto"/>
        <w:right w:val="none" w:sz="0" w:space="0" w:color="auto"/>
      </w:divBdr>
    </w:div>
    <w:div w:id="515969955">
      <w:bodyDiv w:val="1"/>
      <w:marLeft w:val="0"/>
      <w:marRight w:val="0"/>
      <w:marTop w:val="0"/>
      <w:marBottom w:val="0"/>
      <w:divBdr>
        <w:top w:val="none" w:sz="0" w:space="0" w:color="auto"/>
        <w:left w:val="none" w:sz="0" w:space="0" w:color="auto"/>
        <w:bottom w:val="none" w:sz="0" w:space="0" w:color="auto"/>
        <w:right w:val="none" w:sz="0" w:space="0" w:color="auto"/>
      </w:divBdr>
    </w:div>
    <w:div w:id="533881605">
      <w:bodyDiv w:val="1"/>
      <w:marLeft w:val="0"/>
      <w:marRight w:val="0"/>
      <w:marTop w:val="0"/>
      <w:marBottom w:val="0"/>
      <w:divBdr>
        <w:top w:val="none" w:sz="0" w:space="0" w:color="auto"/>
        <w:left w:val="none" w:sz="0" w:space="0" w:color="auto"/>
        <w:bottom w:val="none" w:sz="0" w:space="0" w:color="auto"/>
        <w:right w:val="none" w:sz="0" w:space="0" w:color="auto"/>
      </w:divBdr>
    </w:div>
    <w:div w:id="544678935">
      <w:bodyDiv w:val="1"/>
      <w:marLeft w:val="0"/>
      <w:marRight w:val="0"/>
      <w:marTop w:val="0"/>
      <w:marBottom w:val="0"/>
      <w:divBdr>
        <w:top w:val="none" w:sz="0" w:space="0" w:color="auto"/>
        <w:left w:val="none" w:sz="0" w:space="0" w:color="auto"/>
        <w:bottom w:val="none" w:sz="0" w:space="0" w:color="auto"/>
        <w:right w:val="none" w:sz="0" w:space="0" w:color="auto"/>
      </w:divBdr>
    </w:div>
    <w:div w:id="551385420">
      <w:bodyDiv w:val="1"/>
      <w:marLeft w:val="0"/>
      <w:marRight w:val="0"/>
      <w:marTop w:val="0"/>
      <w:marBottom w:val="0"/>
      <w:divBdr>
        <w:top w:val="none" w:sz="0" w:space="0" w:color="auto"/>
        <w:left w:val="none" w:sz="0" w:space="0" w:color="auto"/>
        <w:bottom w:val="none" w:sz="0" w:space="0" w:color="auto"/>
        <w:right w:val="none" w:sz="0" w:space="0" w:color="auto"/>
      </w:divBdr>
    </w:div>
    <w:div w:id="551575169">
      <w:bodyDiv w:val="1"/>
      <w:marLeft w:val="0"/>
      <w:marRight w:val="0"/>
      <w:marTop w:val="0"/>
      <w:marBottom w:val="0"/>
      <w:divBdr>
        <w:top w:val="none" w:sz="0" w:space="0" w:color="auto"/>
        <w:left w:val="none" w:sz="0" w:space="0" w:color="auto"/>
        <w:bottom w:val="none" w:sz="0" w:space="0" w:color="auto"/>
        <w:right w:val="none" w:sz="0" w:space="0" w:color="auto"/>
      </w:divBdr>
    </w:div>
    <w:div w:id="553808048">
      <w:bodyDiv w:val="1"/>
      <w:marLeft w:val="0"/>
      <w:marRight w:val="0"/>
      <w:marTop w:val="0"/>
      <w:marBottom w:val="0"/>
      <w:divBdr>
        <w:top w:val="none" w:sz="0" w:space="0" w:color="auto"/>
        <w:left w:val="none" w:sz="0" w:space="0" w:color="auto"/>
        <w:bottom w:val="none" w:sz="0" w:space="0" w:color="auto"/>
        <w:right w:val="none" w:sz="0" w:space="0" w:color="auto"/>
      </w:divBdr>
    </w:div>
    <w:div w:id="554001239">
      <w:bodyDiv w:val="1"/>
      <w:marLeft w:val="0"/>
      <w:marRight w:val="0"/>
      <w:marTop w:val="0"/>
      <w:marBottom w:val="0"/>
      <w:divBdr>
        <w:top w:val="none" w:sz="0" w:space="0" w:color="auto"/>
        <w:left w:val="none" w:sz="0" w:space="0" w:color="auto"/>
        <w:bottom w:val="none" w:sz="0" w:space="0" w:color="auto"/>
        <w:right w:val="none" w:sz="0" w:space="0" w:color="auto"/>
      </w:divBdr>
    </w:div>
    <w:div w:id="563099394">
      <w:bodyDiv w:val="1"/>
      <w:marLeft w:val="0"/>
      <w:marRight w:val="0"/>
      <w:marTop w:val="0"/>
      <w:marBottom w:val="0"/>
      <w:divBdr>
        <w:top w:val="none" w:sz="0" w:space="0" w:color="auto"/>
        <w:left w:val="none" w:sz="0" w:space="0" w:color="auto"/>
        <w:bottom w:val="none" w:sz="0" w:space="0" w:color="auto"/>
        <w:right w:val="none" w:sz="0" w:space="0" w:color="auto"/>
      </w:divBdr>
    </w:div>
    <w:div w:id="568002499">
      <w:bodyDiv w:val="1"/>
      <w:marLeft w:val="0"/>
      <w:marRight w:val="0"/>
      <w:marTop w:val="0"/>
      <w:marBottom w:val="0"/>
      <w:divBdr>
        <w:top w:val="none" w:sz="0" w:space="0" w:color="auto"/>
        <w:left w:val="none" w:sz="0" w:space="0" w:color="auto"/>
        <w:bottom w:val="none" w:sz="0" w:space="0" w:color="auto"/>
        <w:right w:val="none" w:sz="0" w:space="0" w:color="auto"/>
      </w:divBdr>
    </w:div>
    <w:div w:id="570191410">
      <w:bodyDiv w:val="1"/>
      <w:marLeft w:val="0"/>
      <w:marRight w:val="0"/>
      <w:marTop w:val="0"/>
      <w:marBottom w:val="0"/>
      <w:divBdr>
        <w:top w:val="none" w:sz="0" w:space="0" w:color="auto"/>
        <w:left w:val="none" w:sz="0" w:space="0" w:color="auto"/>
        <w:bottom w:val="none" w:sz="0" w:space="0" w:color="auto"/>
        <w:right w:val="none" w:sz="0" w:space="0" w:color="auto"/>
      </w:divBdr>
    </w:div>
    <w:div w:id="575165151">
      <w:bodyDiv w:val="1"/>
      <w:marLeft w:val="0"/>
      <w:marRight w:val="0"/>
      <w:marTop w:val="0"/>
      <w:marBottom w:val="0"/>
      <w:divBdr>
        <w:top w:val="none" w:sz="0" w:space="0" w:color="auto"/>
        <w:left w:val="none" w:sz="0" w:space="0" w:color="auto"/>
        <w:bottom w:val="none" w:sz="0" w:space="0" w:color="auto"/>
        <w:right w:val="none" w:sz="0" w:space="0" w:color="auto"/>
      </w:divBdr>
    </w:div>
    <w:div w:id="578711644">
      <w:bodyDiv w:val="1"/>
      <w:marLeft w:val="0"/>
      <w:marRight w:val="0"/>
      <w:marTop w:val="0"/>
      <w:marBottom w:val="0"/>
      <w:divBdr>
        <w:top w:val="none" w:sz="0" w:space="0" w:color="auto"/>
        <w:left w:val="none" w:sz="0" w:space="0" w:color="auto"/>
        <w:bottom w:val="none" w:sz="0" w:space="0" w:color="auto"/>
        <w:right w:val="none" w:sz="0" w:space="0" w:color="auto"/>
      </w:divBdr>
    </w:div>
    <w:div w:id="579409683">
      <w:bodyDiv w:val="1"/>
      <w:marLeft w:val="0"/>
      <w:marRight w:val="0"/>
      <w:marTop w:val="0"/>
      <w:marBottom w:val="0"/>
      <w:divBdr>
        <w:top w:val="none" w:sz="0" w:space="0" w:color="auto"/>
        <w:left w:val="none" w:sz="0" w:space="0" w:color="auto"/>
        <w:bottom w:val="none" w:sz="0" w:space="0" w:color="auto"/>
        <w:right w:val="none" w:sz="0" w:space="0" w:color="auto"/>
      </w:divBdr>
    </w:div>
    <w:div w:id="589851244">
      <w:bodyDiv w:val="1"/>
      <w:marLeft w:val="0"/>
      <w:marRight w:val="0"/>
      <w:marTop w:val="0"/>
      <w:marBottom w:val="0"/>
      <w:divBdr>
        <w:top w:val="none" w:sz="0" w:space="0" w:color="auto"/>
        <w:left w:val="none" w:sz="0" w:space="0" w:color="auto"/>
        <w:bottom w:val="none" w:sz="0" w:space="0" w:color="auto"/>
        <w:right w:val="none" w:sz="0" w:space="0" w:color="auto"/>
      </w:divBdr>
    </w:div>
    <w:div w:id="596408024">
      <w:bodyDiv w:val="1"/>
      <w:marLeft w:val="0"/>
      <w:marRight w:val="0"/>
      <w:marTop w:val="0"/>
      <w:marBottom w:val="0"/>
      <w:divBdr>
        <w:top w:val="none" w:sz="0" w:space="0" w:color="auto"/>
        <w:left w:val="none" w:sz="0" w:space="0" w:color="auto"/>
        <w:bottom w:val="none" w:sz="0" w:space="0" w:color="auto"/>
        <w:right w:val="none" w:sz="0" w:space="0" w:color="auto"/>
      </w:divBdr>
    </w:div>
    <w:div w:id="602616762">
      <w:bodyDiv w:val="1"/>
      <w:marLeft w:val="0"/>
      <w:marRight w:val="0"/>
      <w:marTop w:val="0"/>
      <w:marBottom w:val="0"/>
      <w:divBdr>
        <w:top w:val="none" w:sz="0" w:space="0" w:color="auto"/>
        <w:left w:val="none" w:sz="0" w:space="0" w:color="auto"/>
        <w:bottom w:val="none" w:sz="0" w:space="0" w:color="auto"/>
        <w:right w:val="none" w:sz="0" w:space="0" w:color="auto"/>
      </w:divBdr>
    </w:div>
    <w:div w:id="602960561">
      <w:bodyDiv w:val="1"/>
      <w:marLeft w:val="0"/>
      <w:marRight w:val="0"/>
      <w:marTop w:val="0"/>
      <w:marBottom w:val="0"/>
      <w:divBdr>
        <w:top w:val="none" w:sz="0" w:space="0" w:color="auto"/>
        <w:left w:val="none" w:sz="0" w:space="0" w:color="auto"/>
        <w:bottom w:val="none" w:sz="0" w:space="0" w:color="auto"/>
        <w:right w:val="none" w:sz="0" w:space="0" w:color="auto"/>
      </w:divBdr>
    </w:div>
    <w:div w:id="606040032">
      <w:bodyDiv w:val="1"/>
      <w:marLeft w:val="0"/>
      <w:marRight w:val="0"/>
      <w:marTop w:val="0"/>
      <w:marBottom w:val="0"/>
      <w:divBdr>
        <w:top w:val="none" w:sz="0" w:space="0" w:color="auto"/>
        <w:left w:val="none" w:sz="0" w:space="0" w:color="auto"/>
        <w:bottom w:val="none" w:sz="0" w:space="0" w:color="auto"/>
        <w:right w:val="none" w:sz="0" w:space="0" w:color="auto"/>
      </w:divBdr>
    </w:div>
    <w:div w:id="629897677">
      <w:bodyDiv w:val="1"/>
      <w:marLeft w:val="0"/>
      <w:marRight w:val="0"/>
      <w:marTop w:val="0"/>
      <w:marBottom w:val="0"/>
      <w:divBdr>
        <w:top w:val="none" w:sz="0" w:space="0" w:color="auto"/>
        <w:left w:val="none" w:sz="0" w:space="0" w:color="auto"/>
        <w:bottom w:val="none" w:sz="0" w:space="0" w:color="auto"/>
        <w:right w:val="none" w:sz="0" w:space="0" w:color="auto"/>
      </w:divBdr>
    </w:div>
    <w:div w:id="631786808">
      <w:bodyDiv w:val="1"/>
      <w:marLeft w:val="0"/>
      <w:marRight w:val="0"/>
      <w:marTop w:val="0"/>
      <w:marBottom w:val="0"/>
      <w:divBdr>
        <w:top w:val="none" w:sz="0" w:space="0" w:color="auto"/>
        <w:left w:val="none" w:sz="0" w:space="0" w:color="auto"/>
        <w:bottom w:val="none" w:sz="0" w:space="0" w:color="auto"/>
        <w:right w:val="none" w:sz="0" w:space="0" w:color="auto"/>
      </w:divBdr>
    </w:div>
    <w:div w:id="635140912">
      <w:bodyDiv w:val="1"/>
      <w:marLeft w:val="0"/>
      <w:marRight w:val="0"/>
      <w:marTop w:val="0"/>
      <w:marBottom w:val="0"/>
      <w:divBdr>
        <w:top w:val="none" w:sz="0" w:space="0" w:color="auto"/>
        <w:left w:val="none" w:sz="0" w:space="0" w:color="auto"/>
        <w:bottom w:val="none" w:sz="0" w:space="0" w:color="auto"/>
        <w:right w:val="none" w:sz="0" w:space="0" w:color="auto"/>
      </w:divBdr>
    </w:div>
    <w:div w:id="635524325">
      <w:bodyDiv w:val="1"/>
      <w:marLeft w:val="0"/>
      <w:marRight w:val="0"/>
      <w:marTop w:val="0"/>
      <w:marBottom w:val="0"/>
      <w:divBdr>
        <w:top w:val="none" w:sz="0" w:space="0" w:color="auto"/>
        <w:left w:val="none" w:sz="0" w:space="0" w:color="auto"/>
        <w:bottom w:val="none" w:sz="0" w:space="0" w:color="auto"/>
        <w:right w:val="none" w:sz="0" w:space="0" w:color="auto"/>
      </w:divBdr>
    </w:div>
    <w:div w:id="638799383">
      <w:bodyDiv w:val="1"/>
      <w:marLeft w:val="0"/>
      <w:marRight w:val="0"/>
      <w:marTop w:val="0"/>
      <w:marBottom w:val="0"/>
      <w:divBdr>
        <w:top w:val="none" w:sz="0" w:space="0" w:color="auto"/>
        <w:left w:val="none" w:sz="0" w:space="0" w:color="auto"/>
        <w:bottom w:val="none" w:sz="0" w:space="0" w:color="auto"/>
        <w:right w:val="none" w:sz="0" w:space="0" w:color="auto"/>
      </w:divBdr>
    </w:div>
    <w:div w:id="639117140">
      <w:bodyDiv w:val="1"/>
      <w:marLeft w:val="0"/>
      <w:marRight w:val="0"/>
      <w:marTop w:val="0"/>
      <w:marBottom w:val="0"/>
      <w:divBdr>
        <w:top w:val="none" w:sz="0" w:space="0" w:color="auto"/>
        <w:left w:val="none" w:sz="0" w:space="0" w:color="auto"/>
        <w:bottom w:val="none" w:sz="0" w:space="0" w:color="auto"/>
        <w:right w:val="none" w:sz="0" w:space="0" w:color="auto"/>
      </w:divBdr>
    </w:div>
    <w:div w:id="642390557">
      <w:bodyDiv w:val="1"/>
      <w:marLeft w:val="0"/>
      <w:marRight w:val="0"/>
      <w:marTop w:val="0"/>
      <w:marBottom w:val="0"/>
      <w:divBdr>
        <w:top w:val="none" w:sz="0" w:space="0" w:color="auto"/>
        <w:left w:val="none" w:sz="0" w:space="0" w:color="auto"/>
        <w:bottom w:val="none" w:sz="0" w:space="0" w:color="auto"/>
        <w:right w:val="none" w:sz="0" w:space="0" w:color="auto"/>
      </w:divBdr>
    </w:div>
    <w:div w:id="650867261">
      <w:bodyDiv w:val="1"/>
      <w:marLeft w:val="0"/>
      <w:marRight w:val="0"/>
      <w:marTop w:val="0"/>
      <w:marBottom w:val="0"/>
      <w:divBdr>
        <w:top w:val="none" w:sz="0" w:space="0" w:color="auto"/>
        <w:left w:val="none" w:sz="0" w:space="0" w:color="auto"/>
        <w:bottom w:val="none" w:sz="0" w:space="0" w:color="auto"/>
        <w:right w:val="none" w:sz="0" w:space="0" w:color="auto"/>
      </w:divBdr>
    </w:div>
    <w:div w:id="652175840">
      <w:bodyDiv w:val="1"/>
      <w:marLeft w:val="0"/>
      <w:marRight w:val="0"/>
      <w:marTop w:val="0"/>
      <w:marBottom w:val="0"/>
      <w:divBdr>
        <w:top w:val="none" w:sz="0" w:space="0" w:color="auto"/>
        <w:left w:val="none" w:sz="0" w:space="0" w:color="auto"/>
        <w:bottom w:val="none" w:sz="0" w:space="0" w:color="auto"/>
        <w:right w:val="none" w:sz="0" w:space="0" w:color="auto"/>
      </w:divBdr>
      <w:divsChild>
        <w:div w:id="166287023">
          <w:marLeft w:val="0"/>
          <w:marRight w:val="0"/>
          <w:marTop w:val="0"/>
          <w:marBottom w:val="0"/>
          <w:divBdr>
            <w:top w:val="none" w:sz="0" w:space="0" w:color="auto"/>
            <w:left w:val="none" w:sz="0" w:space="0" w:color="auto"/>
            <w:bottom w:val="none" w:sz="0" w:space="0" w:color="auto"/>
            <w:right w:val="none" w:sz="0" w:space="0" w:color="auto"/>
          </w:divBdr>
        </w:div>
        <w:div w:id="351877918">
          <w:marLeft w:val="0"/>
          <w:marRight w:val="0"/>
          <w:marTop w:val="0"/>
          <w:marBottom w:val="0"/>
          <w:divBdr>
            <w:top w:val="none" w:sz="0" w:space="0" w:color="auto"/>
            <w:left w:val="none" w:sz="0" w:space="0" w:color="auto"/>
            <w:bottom w:val="none" w:sz="0" w:space="0" w:color="auto"/>
            <w:right w:val="none" w:sz="0" w:space="0" w:color="auto"/>
          </w:divBdr>
        </w:div>
      </w:divsChild>
    </w:div>
    <w:div w:id="655257770">
      <w:bodyDiv w:val="1"/>
      <w:marLeft w:val="0"/>
      <w:marRight w:val="0"/>
      <w:marTop w:val="0"/>
      <w:marBottom w:val="0"/>
      <w:divBdr>
        <w:top w:val="none" w:sz="0" w:space="0" w:color="auto"/>
        <w:left w:val="none" w:sz="0" w:space="0" w:color="auto"/>
        <w:bottom w:val="none" w:sz="0" w:space="0" w:color="auto"/>
        <w:right w:val="none" w:sz="0" w:space="0" w:color="auto"/>
      </w:divBdr>
    </w:div>
    <w:div w:id="657147459">
      <w:bodyDiv w:val="1"/>
      <w:marLeft w:val="0"/>
      <w:marRight w:val="0"/>
      <w:marTop w:val="0"/>
      <w:marBottom w:val="0"/>
      <w:divBdr>
        <w:top w:val="none" w:sz="0" w:space="0" w:color="auto"/>
        <w:left w:val="none" w:sz="0" w:space="0" w:color="auto"/>
        <w:bottom w:val="none" w:sz="0" w:space="0" w:color="auto"/>
        <w:right w:val="none" w:sz="0" w:space="0" w:color="auto"/>
      </w:divBdr>
    </w:div>
    <w:div w:id="660549624">
      <w:bodyDiv w:val="1"/>
      <w:marLeft w:val="0"/>
      <w:marRight w:val="0"/>
      <w:marTop w:val="0"/>
      <w:marBottom w:val="0"/>
      <w:divBdr>
        <w:top w:val="none" w:sz="0" w:space="0" w:color="auto"/>
        <w:left w:val="none" w:sz="0" w:space="0" w:color="auto"/>
        <w:bottom w:val="none" w:sz="0" w:space="0" w:color="auto"/>
        <w:right w:val="none" w:sz="0" w:space="0" w:color="auto"/>
      </w:divBdr>
    </w:div>
    <w:div w:id="668676481">
      <w:bodyDiv w:val="1"/>
      <w:marLeft w:val="0"/>
      <w:marRight w:val="0"/>
      <w:marTop w:val="0"/>
      <w:marBottom w:val="0"/>
      <w:divBdr>
        <w:top w:val="none" w:sz="0" w:space="0" w:color="auto"/>
        <w:left w:val="none" w:sz="0" w:space="0" w:color="auto"/>
        <w:bottom w:val="none" w:sz="0" w:space="0" w:color="auto"/>
        <w:right w:val="none" w:sz="0" w:space="0" w:color="auto"/>
      </w:divBdr>
    </w:div>
    <w:div w:id="688795339">
      <w:bodyDiv w:val="1"/>
      <w:marLeft w:val="0"/>
      <w:marRight w:val="0"/>
      <w:marTop w:val="0"/>
      <w:marBottom w:val="0"/>
      <w:divBdr>
        <w:top w:val="none" w:sz="0" w:space="0" w:color="auto"/>
        <w:left w:val="none" w:sz="0" w:space="0" w:color="auto"/>
        <w:bottom w:val="none" w:sz="0" w:space="0" w:color="auto"/>
        <w:right w:val="none" w:sz="0" w:space="0" w:color="auto"/>
      </w:divBdr>
    </w:div>
    <w:div w:id="688945524">
      <w:bodyDiv w:val="1"/>
      <w:marLeft w:val="0"/>
      <w:marRight w:val="0"/>
      <w:marTop w:val="0"/>
      <w:marBottom w:val="0"/>
      <w:divBdr>
        <w:top w:val="none" w:sz="0" w:space="0" w:color="auto"/>
        <w:left w:val="none" w:sz="0" w:space="0" w:color="auto"/>
        <w:bottom w:val="none" w:sz="0" w:space="0" w:color="auto"/>
        <w:right w:val="none" w:sz="0" w:space="0" w:color="auto"/>
      </w:divBdr>
    </w:div>
    <w:div w:id="693044386">
      <w:bodyDiv w:val="1"/>
      <w:marLeft w:val="0"/>
      <w:marRight w:val="0"/>
      <w:marTop w:val="0"/>
      <w:marBottom w:val="0"/>
      <w:divBdr>
        <w:top w:val="none" w:sz="0" w:space="0" w:color="auto"/>
        <w:left w:val="none" w:sz="0" w:space="0" w:color="auto"/>
        <w:bottom w:val="none" w:sz="0" w:space="0" w:color="auto"/>
        <w:right w:val="none" w:sz="0" w:space="0" w:color="auto"/>
      </w:divBdr>
    </w:div>
    <w:div w:id="698161174">
      <w:bodyDiv w:val="1"/>
      <w:marLeft w:val="0"/>
      <w:marRight w:val="0"/>
      <w:marTop w:val="0"/>
      <w:marBottom w:val="0"/>
      <w:divBdr>
        <w:top w:val="none" w:sz="0" w:space="0" w:color="auto"/>
        <w:left w:val="none" w:sz="0" w:space="0" w:color="auto"/>
        <w:bottom w:val="none" w:sz="0" w:space="0" w:color="auto"/>
        <w:right w:val="none" w:sz="0" w:space="0" w:color="auto"/>
      </w:divBdr>
    </w:div>
    <w:div w:id="710111393">
      <w:bodyDiv w:val="1"/>
      <w:marLeft w:val="0"/>
      <w:marRight w:val="0"/>
      <w:marTop w:val="0"/>
      <w:marBottom w:val="0"/>
      <w:divBdr>
        <w:top w:val="none" w:sz="0" w:space="0" w:color="auto"/>
        <w:left w:val="none" w:sz="0" w:space="0" w:color="auto"/>
        <w:bottom w:val="none" w:sz="0" w:space="0" w:color="auto"/>
        <w:right w:val="none" w:sz="0" w:space="0" w:color="auto"/>
      </w:divBdr>
    </w:div>
    <w:div w:id="710809363">
      <w:bodyDiv w:val="1"/>
      <w:marLeft w:val="0"/>
      <w:marRight w:val="0"/>
      <w:marTop w:val="0"/>
      <w:marBottom w:val="0"/>
      <w:divBdr>
        <w:top w:val="none" w:sz="0" w:space="0" w:color="auto"/>
        <w:left w:val="none" w:sz="0" w:space="0" w:color="auto"/>
        <w:bottom w:val="none" w:sz="0" w:space="0" w:color="auto"/>
        <w:right w:val="none" w:sz="0" w:space="0" w:color="auto"/>
      </w:divBdr>
    </w:div>
    <w:div w:id="718624110">
      <w:bodyDiv w:val="1"/>
      <w:marLeft w:val="0"/>
      <w:marRight w:val="0"/>
      <w:marTop w:val="0"/>
      <w:marBottom w:val="0"/>
      <w:divBdr>
        <w:top w:val="none" w:sz="0" w:space="0" w:color="auto"/>
        <w:left w:val="none" w:sz="0" w:space="0" w:color="auto"/>
        <w:bottom w:val="none" w:sz="0" w:space="0" w:color="auto"/>
        <w:right w:val="none" w:sz="0" w:space="0" w:color="auto"/>
      </w:divBdr>
    </w:div>
    <w:div w:id="722102949">
      <w:bodyDiv w:val="1"/>
      <w:marLeft w:val="0"/>
      <w:marRight w:val="0"/>
      <w:marTop w:val="0"/>
      <w:marBottom w:val="0"/>
      <w:divBdr>
        <w:top w:val="none" w:sz="0" w:space="0" w:color="auto"/>
        <w:left w:val="none" w:sz="0" w:space="0" w:color="auto"/>
        <w:bottom w:val="none" w:sz="0" w:space="0" w:color="auto"/>
        <w:right w:val="none" w:sz="0" w:space="0" w:color="auto"/>
      </w:divBdr>
    </w:div>
    <w:div w:id="729812296">
      <w:bodyDiv w:val="1"/>
      <w:marLeft w:val="0"/>
      <w:marRight w:val="0"/>
      <w:marTop w:val="0"/>
      <w:marBottom w:val="0"/>
      <w:divBdr>
        <w:top w:val="none" w:sz="0" w:space="0" w:color="auto"/>
        <w:left w:val="none" w:sz="0" w:space="0" w:color="auto"/>
        <w:bottom w:val="none" w:sz="0" w:space="0" w:color="auto"/>
        <w:right w:val="none" w:sz="0" w:space="0" w:color="auto"/>
      </w:divBdr>
    </w:div>
    <w:div w:id="734744147">
      <w:bodyDiv w:val="1"/>
      <w:marLeft w:val="0"/>
      <w:marRight w:val="0"/>
      <w:marTop w:val="0"/>
      <w:marBottom w:val="0"/>
      <w:divBdr>
        <w:top w:val="none" w:sz="0" w:space="0" w:color="auto"/>
        <w:left w:val="none" w:sz="0" w:space="0" w:color="auto"/>
        <w:bottom w:val="none" w:sz="0" w:space="0" w:color="auto"/>
        <w:right w:val="none" w:sz="0" w:space="0" w:color="auto"/>
      </w:divBdr>
    </w:div>
    <w:div w:id="741097174">
      <w:bodyDiv w:val="1"/>
      <w:marLeft w:val="0"/>
      <w:marRight w:val="0"/>
      <w:marTop w:val="0"/>
      <w:marBottom w:val="0"/>
      <w:divBdr>
        <w:top w:val="none" w:sz="0" w:space="0" w:color="auto"/>
        <w:left w:val="none" w:sz="0" w:space="0" w:color="auto"/>
        <w:bottom w:val="none" w:sz="0" w:space="0" w:color="auto"/>
        <w:right w:val="none" w:sz="0" w:space="0" w:color="auto"/>
      </w:divBdr>
    </w:div>
    <w:div w:id="752119555">
      <w:bodyDiv w:val="1"/>
      <w:marLeft w:val="0"/>
      <w:marRight w:val="0"/>
      <w:marTop w:val="0"/>
      <w:marBottom w:val="0"/>
      <w:divBdr>
        <w:top w:val="none" w:sz="0" w:space="0" w:color="auto"/>
        <w:left w:val="none" w:sz="0" w:space="0" w:color="auto"/>
        <w:bottom w:val="none" w:sz="0" w:space="0" w:color="auto"/>
        <w:right w:val="none" w:sz="0" w:space="0" w:color="auto"/>
      </w:divBdr>
    </w:div>
    <w:div w:id="756557266">
      <w:bodyDiv w:val="1"/>
      <w:marLeft w:val="0"/>
      <w:marRight w:val="0"/>
      <w:marTop w:val="0"/>
      <w:marBottom w:val="0"/>
      <w:divBdr>
        <w:top w:val="none" w:sz="0" w:space="0" w:color="auto"/>
        <w:left w:val="none" w:sz="0" w:space="0" w:color="auto"/>
        <w:bottom w:val="none" w:sz="0" w:space="0" w:color="auto"/>
        <w:right w:val="none" w:sz="0" w:space="0" w:color="auto"/>
      </w:divBdr>
    </w:div>
    <w:div w:id="761954263">
      <w:bodyDiv w:val="1"/>
      <w:marLeft w:val="0"/>
      <w:marRight w:val="0"/>
      <w:marTop w:val="0"/>
      <w:marBottom w:val="0"/>
      <w:divBdr>
        <w:top w:val="none" w:sz="0" w:space="0" w:color="auto"/>
        <w:left w:val="none" w:sz="0" w:space="0" w:color="auto"/>
        <w:bottom w:val="none" w:sz="0" w:space="0" w:color="auto"/>
        <w:right w:val="none" w:sz="0" w:space="0" w:color="auto"/>
      </w:divBdr>
      <w:divsChild>
        <w:div w:id="821193239">
          <w:marLeft w:val="0"/>
          <w:marRight w:val="0"/>
          <w:marTop w:val="0"/>
          <w:marBottom w:val="0"/>
          <w:divBdr>
            <w:top w:val="none" w:sz="0" w:space="0" w:color="auto"/>
            <w:left w:val="none" w:sz="0" w:space="0" w:color="auto"/>
            <w:bottom w:val="none" w:sz="0" w:space="0" w:color="auto"/>
            <w:right w:val="none" w:sz="0" w:space="0" w:color="auto"/>
          </w:divBdr>
        </w:div>
      </w:divsChild>
    </w:div>
    <w:div w:id="762184335">
      <w:bodyDiv w:val="1"/>
      <w:marLeft w:val="0"/>
      <w:marRight w:val="0"/>
      <w:marTop w:val="0"/>
      <w:marBottom w:val="0"/>
      <w:divBdr>
        <w:top w:val="none" w:sz="0" w:space="0" w:color="auto"/>
        <w:left w:val="none" w:sz="0" w:space="0" w:color="auto"/>
        <w:bottom w:val="none" w:sz="0" w:space="0" w:color="auto"/>
        <w:right w:val="none" w:sz="0" w:space="0" w:color="auto"/>
      </w:divBdr>
    </w:div>
    <w:div w:id="764115600">
      <w:bodyDiv w:val="1"/>
      <w:marLeft w:val="0"/>
      <w:marRight w:val="0"/>
      <w:marTop w:val="0"/>
      <w:marBottom w:val="0"/>
      <w:divBdr>
        <w:top w:val="none" w:sz="0" w:space="0" w:color="auto"/>
        <w:left w:val="none" w:sz="0" w:space="0" w:color="auto"/>
        <w:bottom w:val="none" w:sz="0" w:space="0" w:color="auto"/>
        <w:right w:val="none" w:sz="0" w:space="0" w:color="auto"/>
      </w:divBdr>
    </w:div>
    <w:div w:id="773063488">
      <w:bodyDiv w:val="1"/>
      <w:marLeft w:val="0"/>
      <w:marRight w:val="0"/>
      <w:marTop w:val="0"/>
      <w:marBottom w:val="0"/>
      <w:divBdr>
        <w:top w:val="none" w:sz="0" w:space="0" w:color="auto"/>
        <w:left w:val="none" w:sz="0" w:space="0" w:color="auto"/>
        <w:bottom w:val="none" w:sz="0" w:space="0" w:color="auto"/>
        <w:right w:val="none" w:sz="0" w:space="0" w:color="auto"/>
      </w:divBdr>
    </w:div>
    <w:div w:id="780878622">
      <w:bodyDiv w:val="1"/>
      <w:marLeft w:val="0"/>
      <w:marRight w:val="0"/>
      <w:marTop w:val="0"/>
      <w:marBottom w:val="0"/>
      <w:divBdr>
        <w:top w:val="none" w:sz="0" w:space="0" w:color="auto"/>
        <w:left w:val="none" w:sz="0" w:space="0" w:color="auto"/>
        <w:bottom w:val="none" w:sz="0" w:space="0" w:color="auto"/>
        <w:right w:val="none" w:sz="0" w:space="0" w:color="auto"/>
      </w:divBdr>
    </w:div>
    <w:div w:id="787431868">
      <w:bodyDiv w:val="1"/>
      <w:marLeft w:val="0"/>
      <w:marRight w:val="0"/>
      <w:marTop w:val="0"/>
      <w:marBottom w:val="0"/>
      <w:divBdr>
        <w:top w:val="none" w:sz="0" w:space="0" w:color="auto"/>
        <w:left w:val="none" w:sz="0" w:space="0" w:color="auto"/>
        <w:bottom w:val="none" w:sz="0" w:space="0" w:color="auto"/>
        <w:right w:val="none" w:sz="0" w:space="0" w:color="auto"/>
      </w:divBdr>
    </w:div>
    <w:div w:id="788814891">
      <w:bodyDiv w:val="1"/>
      <w:marLeft w:val="0"/>
      <w:marRight w:val="0"/>
      <w:marTop w:val="0"/>
      <w:marBottom w:val="0"/>
      <w:divBdr>
        <w:top w:val="none" w:sz="0" w:space="0" w:color="auto"/>
        <w:left w:val="none" w:sz="0" w:space="0" w:color="auto"/>
        <w:bottom w:val="none" w:sz="0" w:space="0" w:color="auto"/>
        <w:right w:val="none" w:sz="0" w:space="0" w:color="auto"/>
      </w:divBdr>
    </w:div>
    <w:div w:id="796071681">
      <w:bodyDiv w:val="1"/>
      <w:marLeft w:val="0"/>
      <w:marRight w:val="0"/>
      <w:marTop w:val="0"/>
      <w:marBottom w:val="0"/>
      <w:divBdr>
        <w:top w:val="none" w:sz="0" w:space="0" w:color="auto"/>
        <w:left w:val="none" w:sz="0" w:space="0" w:color="auto"/>
        <w:bottom w:val="none" w:sz="0" w:space="0" w:color="auto"/>
        <w:right w:val="none" w:sz="0" w:space="0" w:color="auto"/>
      </w:divBdr>
    </w:div>
    <w:div w:id="797722747">
      <w:bodyDiv w:val="1"/>
      <w:marLeft w:val="0"/>
      <w:marRight w:val="0"/>
      <w:marTop w:val="0"/>
      <w:marBottom w:val="0"/>
      <w:divBdr>
        <w:top w:val="none" w:sz="0" w:space="0" w:color="auto"/>
        <w:left w:val="none" w:sz="0" w:space="0" w:color="auto"/>
        <w:bottom w:val="none" w:sz="0" w:space="0" w:color="auto"/>
        <w:right w:val="none" w:sz="0" w:space="0" w:color="auto"/>
      </w:divBdr>
    </w:div>
    <w:div w:id="797919922">
      <w:bodyDiv w:val="1"/>
      <w:marLeft w:val="0"/>
      <w:marRight w:val="0"/>
      <w:marTop w:val="0"/>
      <w:marBottom w:val="0"/>
      <w:divBdr>
        <w:top w:val="none" w:sz="0" w:space="0" w:color="auto"/>
        <w:left w:val="none" w:sz="0" w:space="0" w:color="auto"/>
        <w:bottom w:val="none" w:sz="0" w:space="0" w:color="auto"/>
        <w:right w:val="none" w:sz="0" w:space="0" w:color="auto"/>
      </w:divBdr>
    </w:div>
    <w:div w:id="798453791">
      <w:bodyDiv w:val="1"/>
      <w:marLeft w:val="0"/>
      <w:marRight w:val="0"/>
      <w:marTop w:val="0"/>
      <w:marBottom w:val="0"/>
      <w:divBdr>
        <w:top w:val="none" w:sz="0" w:space="0" w:color="auto"/>
        <w:left w:val="none" w:sz="0" w:space="0" w:color="auto"/>
        <w:bottom w:val="none" w:sz="0" w:space="0" w:color="auto"/>
        <w:right w:val="none" w:sz="0" w:space="0" w:color="auto"/>
      </w:divBdr>
    </w:div>
    <w:div w:id="803427514">
      <w:bodyDiv w:val="1"/>
      <w:marLeft w:val="0"/>
      <w:marRight w:val="0"/>
      <w:marTop w:val="0"/>
      <w:marBottom w:val="0"/>
      <w:divBdr>
        <w:top w:val="none" w:sz="0" w:space="0" w:color="auto"/>
        <w:left w:val="none" w:sz="0" w:space="0" w:color="auto"/>
        <w:bottom w:val="none" w:sz="0" w:space="0" w:color="auto"/>
        <w:right w:val="none" w:sz="0" w:space="0" w:color="auto"/>
      </w:divBdr>
    </w:div>
    <w:div w:id="805708667">
      <w:bodyDiv w:val="1"/>
      <w:marLeft w:val="0"/>
      <w:marRight w:val="0"/>
      <w:marTop w:val="0"/>
      <w:marBottom w:val="0"/>
      <w:divBdr>
        <w:top w:val="none" w:sz="0" w:space="0" w:color="auto"/>
        <w:left w:val="none" w:sz="0" w:space="0" w:color="auto"/>
        <w:bottom w:val="none" w:sz="0" w:space="0" w:color="auto"/>
        <w:right w:val="none" w:sz="0" w:space="0" w:color="auto"/>
      </w:divBdr>
    </w:div>
    <w:div w:id="807939634">
      <w:bodyDiv w:val="1"/>
      <w:marLeft w:val="0"/>
      <w:marRight w:val="0"/>
      <w:marTop w:val="0"/>
      <w:marBottom w:val="0"/>
      <w:divBdr>
        <w:top w:val="none" w:sz="0" w:space="0" w:color="auto"/>
        <w:left w:val="none" w:sz="0" w:space="0" w:color="auto"/>
        <w:bottom w:val="none" w:sz="0" w:space="0" w:color="auto"/>
        <w:right w:val="none" w:sz="0" w:space="0" w:color="auto"/>
      </w:divBdr>
    </w:div>
    <w:div w:id="814839157">
      <w:bodyDiv w:val="1"/>
      <w:marLeft w:val="0"/>
      <w:marRight w:val="0"/>
      <w:marTop w:val="0"/>
      <w:marBottom w:val="0"/>
      <w:divBdr>
        <w:top w:val="none" w:sz="0" w:space="0" w:color="auto"/>
        <w:left w:val="none" w:sz="0" w:space="0" w:color="auto"/>
        <w:bottom w:val="none" w:sz="0" w:space="0" w:color="auto"/>
        <w:right w:val="none" w:sz="0" w:space="0" w:color="auto"/>
      </w:divBdr>
    </w:div>
    <w:div w:id="821039576">
      <w:bodyDiv w:val="1"/>
      <w:marLeft w:val="0"/>
      <w:marRight w:val="0"/>
      <w:marTop w:val="0"/>
      <w:marBottom w:val="0"/>
      <w:divBdr>
        <w:top w:val="none" w:sz="0" w:space="0" w:color="auto"/>
        <w:left w:val="none" w:sz="0" w:space="0" w:color="auto"/>
        <w:bottom w:val="none" w:sz="0" w:space="0" w:color="auto"/>
        <w:right w:val="none" w:sz="0" w:space="0" w:color="auto"/>
      </w:divBdr>
    </w:div>
    <w:div w:id="826821902">
      <w:bodyDiv w:val="1"/>
      <w:marLeft w:val="0"/>
      <w:marRight w:val="0"/>
      <w:marTop w:val="0"/>
      <w:marBottom w:val="0"/>
      <w:divBdr>
        <w:top w:val="none" w:sz="0" w:space="0" w:color="auto"/>
        <w:left w:val="none" w:sz="0" w:space="0" w:color="auto"/>
        <w:bottom w:val="none" w:sz="0" w:space="0" w:color="auto"/>
        <w:right w:val="none" w:sz="0" w:space="0" w:color="auto"/>
      </w:divBdr>
    </w:div>
    <w:div w:id="830412878">
      <w:bodyDiv w:val="1"/>
      <w:marLeft w:val="0"/>
      <w:marRight w:val="0"/>
      <w:marTop w:val="0"/>
      <w:marBottom w:val="0"/>
      <w:divBdr>
        <w:top w:val="none" w:sz="0" w:space="0" w:color="auto"/>
        <w:left w:val="none" w:sz="0" w:space="0" w:color="auto"/>
        <w:bottom w:val="none" w:sz="0" w:space="0" w:color="auto"/>
        <w:right w:val="none" w:sz="0" w:space="0" w:color="auto"/>
      </w:divBdr>
    </w:div>
    <w:div w:id="847596880">
      <w:bodyDiv w:val="1"/>
      <w:marLeft w:val="0"/>
      <w:marRight w:val="0"/>
      <w:marTop w:val="0"/>
      <w:marBottom w:val="0"/>
      <w:divBdr>
        <w:top w:val="none" w:sz="0" w:space="0" w:color="auto"/>
        <w:left w:val="none" w:sz="0" w:space="0" w:color="auto"/>
        <w:bottom w:val="none" w:sz="0" w:space="0" w:color="auto"/>
        <w:right w:val="none" w:sz="0" w:space="0" w:color="auto"/>
      </w:divBdr>
    </w:div>
    <w:div w:id="848829893">
      <w:bodyDiv w:val="1"/>
      <w:marLeft w:val="0"/>
      <w:marRight w:val="0"/>
      <w:marTop w:val="0"/>
      <w:marBottom w:val="0"/>
      <w:divBdr>
        <w:top w:val="none" w:sz="0" w:space="0" w:color="auto"/>
        <w:left w:val="none" w:sz="0" w:space="0" w:color="auto"/>
        <w:bottom w:val="none" w:sz="0" w:space="0" w:color="auto"/>
        <w:right w:val="none" w:sz="0" w:space="0" w:color="auto"/>
      </w:divBdr>
      <w:divsChild>
        <w:div w:id="1189873274">
          <w:marLeft w:val="0"/>
          <w:marRight w:val="0"/>
          <w:marTop w:val="0"/>
          <w:marBottom w:val="0"/>
          <w:divBdr>
            <w:top w:val="none" w:sz="0" w:space="0" w:color="auto"/>
            <w:left w:val="none" w:sz="0" w:space="0" w:color="auto"/>
            <w:bottom w:val="none" w:sz="0" w:space="0" w:color="auto"/>
            <w:right w:val="none" w:sz="0" w:space="0" w:color="auto"/>
          </w:divBdr>
          <w:divsChild>
            <w:div w:id="608394754">
              <w:marLeft w:val="0"/>
              <w:marRight w:val="0"/>
              <w:marTop w:val="0"/>
              <w:marBottom w:val="0"/>
              <w:divBdr>
                <w:top w:val="none" w:sz="0" w:space="0" w:color="auto"/>
                <w:left w:val="none" w:sz="0" w:space="0" w:color="auto"/>
                <w:bottom w:val="none" w:sz="0" w:space="0" w:color="auto"/>
                <w:right w:val="none" w:sz="0" w:space="0" w:color="auto"/>
              </w:divBdr>
              <w:divsChild>
                <w:div w:id="694039610">
                  <w:marLeft w:val="0"/>
                  <w:marRight w:val="0"/>
                  <w:marTop w:val="0"/>
                  <w:marBottom w:val="0"/>
                  <w:divBdr>
                    <w:top w:val="none" w:sz="0" w:space="0" w:color="auto"/>
                    <w:left w:val="none" w:sz="0" w:space="0" w:color="auto"/>
                    <w:bottom w:val="none" w:sz="0" w:space="0" w:color="auto"/>
                    <w:right w:val="none" w:sz="0" w:space="0" w:color="auto"/>
                  </w:divBdr>
                </w:div>
                <w:div w:id="840395060">
                  <w:marLeft w:val="0"/>
                  <w:marRight w:val="0"/>
                  <w:marTop w:val="0"/>
                  <w:marBottom w:val="0"/>
                  <w:divBdr>
                    <w:top w:val="none" w:sz="0" w:space="0" w:color="auto"/>
                    <w:left w:val="none" w:sz="0" w:space="0" w:color="auto"/>
                    <w:bottom w:val="none" w:sz="0" w:space="0" w:color="auto"/>
                    <w:right w:val="none" w:sz="0" w:space="0" w:color="auto"/>
                  </w:divBdr>
                </w:div>
              </w:divsChild>
            </w:div>
            <w:div w:id="1971087600">
              <w:marLeft w:val="0"/>
              <w:marRight w:val="0"/>
              <w:marTop w:val="0"/>
              <w:marBottom w:val="0"/>
              <w:divBdr>
                <w:top w:val="none" w:sz="0" w:space="0" w:color="auto"/>
                <w:left w:val="none" w:sz="0" w:space="0" w:color="auto"/>
                <w:bottom w:val="none" w:sz="0" w:space="0" w:color="auto"/>
                <w:right w:val="none" w:sz="0" w:space="0" w:color="auto"/>
              </w:divBdr>
              <w:divsChild>
                <w:div w:id="1884366258">
                  <w:marLeft w:val="0"/>
                  <w:marRight w:val="0"/>
                  <w:marTop w:val="0"/>
                  <w:marBottom w:val="0"/>
                  <w:divBdr>
                    <w:top w:val="none" w:sz="0" w:space="0" w:color="auto"/>
                    <w:left w:val="none" w:sz="0" w:space="0" w:color="auto"/>
                    <w:bottom w:val="none" w:sz="0" w:space="0" w:color="auto"/>
                    <w:right w:val="none" w:sz="0" w:space="0" w:color="auto"/>
                  </w:divBdr>
                </w:div>
                <w:div w:id="194846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77434">
          <w:marLeft w:val="0"/>
          <w:marRight w:val="0"/>
          <w:marTop w:val="0"/>
          <w:marBottom w:val="0"/>
          <w:divBdr>
            <w:top w:val="none" w:sz="0" w:space="0" w:color="auto"/>
            <w:left w:val="none" w:sz="0" w:space="0" w:color="auto"/>
            <w:bottom w:val="none" w:sz="0" w:space="0" w:color="auto"/>
            <w:right w:val="none" w:sz="0" w:space="0" w:color="auto"/>
          </w:divBdr>
        </w:div>
      </w:divsChild>
    </w:div>
    <w:div w:id="850334539">
      <w:bodyDiv w:val="1"/>
      <w:marLeft w:val="0"/>
      <w:marRight w:val="0"/>
      <w:marTop w:val="0"/>
      <w:marBottom w:val="0"/>
      <w:divBdr>
        <w:top w:val="none" w:sz="0" w:space="0" w:color="auto"/>
        <w:left w:val="none" w:sz="0" w:space="0" w:color="auto"/>
        <w:bottom w:val="none" w:sz="0" w:space="0" w:color="auto"/>
        <w:right w:val="none" w:sz="0" w:space="0" w:color="auto"/>
      </w:divBdr>
    </w:div>
    <w:div w:id="855120480">
      <w:bodyDiv w:val="1"/>
      <w:marLeft w:val="0"/>
      <w:marRight w:val="0"/>
      <w:marTop w:val="0"/>
      <w:marBottom w:val="0"/>
      <w:divBdr>
        <w:top w:val="none" w:sz="0" w:space="0" w:color="auto"/>
        <w:left w:val="none" w:sz="0" w:space="0" w:color="auto"/>
        <w:bottom w:val="none" w:sz="0" w:space="0" w:color="auto"/>
        <w:right w:val="none" w:sz="0" w:space="0" w:color="auto"/>
      </w:divBdr>
    </w:div>
    <w:div w:id="857894829">
      <w:bodyDiv w:val="1"/>
      <w:marLeft w:val="0"/>
      <w:marRight w:val="0"/>
      <w:marTop w:val="0"/>
      <w:marBottom w:val="0"/>
      <w:divBdr>
        <w:top w:val="none" w:sz="0" w:space="0" w:color="auto"/>
        <w:left w:val="none" w:sz="0" w:space="0" w:color="auto"/>
        <w:bottom w:val="none" w:sz="0" w:space="0" w:color="auto"/>
        <w:right w:val="none" w:sz="0" w:space="0" w:color="auto"/>
      </w:divBdr>
    </w:div>
    <w:div w:id="861093556">
      <w:bodyDiv w:val="1"/>
      <w:marLeft w:val="0"/>
      <w:marRight w:val="0"/>
      <w:marTop w:val="0"/>
      <w:marBottom w:val="0"/>
      <w:divBdr>
        <w:top w:val="none" w:sz="0" w:space="0" w:color="auto"/>
        <w:left w:val="none" w:sz="0" w:space="0" w:color="auto"/>
        <w:bottom w:val="none" w:sz="0" w:space="0" w:color="auto"/>
        <w:right w:val="none" w:sz="0" w:space="0" w:color="auto"/>
      </w:divBdr>
    </w:div>
    <w:div w:id="865218996">
      <w:bodyDiv w:val="1"/>
      <w:marLeft w:val="0"/>
      <w:marRight w:val="0"/>
      <w:marTop w:val="0"/>
      <w:marBottom w:val="0"/>
      <w:divBdr>
        <w:top w:val="none" w:sz="0" w:space="0" w:color="auto"/>
        <w:left w:val="none" w:sz="0" w:space="0" w:color="auto"/>
        <w:bottom w:val="none" w:sz="0" w:space="0" w:color="auto"/>
        <w:right w:val="none" w:sz="0" w:space="0" w:color="auto"/>
      </w:divBdr>
    </w:div>
    <w:div w:id="867184234">
      <w:bodyDiv w:val="1"/>
      <w:marLeft w:val="0"/>
      <w:marRight w:val="0"/>
      <w:marTop w:val="0"/>
      <w:marBottom w:val="0"/>
      <w:divBdr>
        <w:top w:val="none" w:sz="0" w:space="0" w:color="auto"/>
        <w:left w:val="none" w:sz="0" w:space="0" w:color="auto"/>
        <w:bottom w:val="none" w:sz="0" w:space="0" w:color="auto"/>
        <w:right w:val="none" w:sz="0" w:space="0" w:color="auto"/>
      </w:divBdr>
    </w:div>
    <w:div w:id="870726577">
      <w:bodyDiv w:val="1"/>
      <w:marLeft w:val="0"/>
      <w:marRight w:val="0"/>
      <w:marTop w:val="0"/>
      <w:marBottom w:val="0"/>
      <w:divBdr>
        <w:top w:val="none" w:sz="0" w:space="0" w:color="auto"/>
        <w:left w:val="none" w:sz="0" w:space="0" w:color="auto"/>
        <w:bottom w:val="none" w:sz="0" w:space="0" w:color="auto"/>
        <w:right w:val="none" w:sz="0" w:space="0" w:color="auto"/>
      </w:divBdr>
    </w:div>
    <w:div w:id="873661133">
      <w:bodyDiv w:val="1"/>
      <w:marLeft w:val="0"/>
      <w:marRight w:val="0"/>
      <w:marTop w:val="0"/>
      <w:marBottom w:val="0"/>
      <w:divBdr>
        <w:top w:val="none" w:sz="0" w:space="0" w:color="auto"/>
        <w:left w:val="none" w:sz="0" w:space="0" w:color="auto"/>
        <w:bottom w:val="none" w:sz="0" w:space="0" w:color="auto"/>
        <w:right w:val="none" w:sz="0" w:space="0" w:color="auto"/>
      </w:divBdr>
    </w:div>
    <w:div w:id="884953836">
      <w:bodyDiv w:val="1"/>
      <w:marLeft w:val="0"/>
      <w:marRight w:val="0"/>
      <w:marTop w:val="0"/>
      <w:marBottom w:val="0"/>
      <w:divBdr>
        <w:top w:val="none" w:sz="0" w:space="0" w:color="auto"/>
        <w:left w:val="none" w:sz="0" w:space="0" w:color="auto"/>
        <w:bottom w:val="none" w:sz="0" w:space="0" w:color="auto"/>
        <w:right w:val="none" w:sz="0" w:space="0" w:color="auto"/>
      </w:divBdr>
    </w:div>
    <w:div w:id="892228195">
      <w:bodyDiv w:val="1"/>
      <w:marLeft w:val="0"/>
      <w:marRight w:val="0"/>
      <w:marTop w:val="0"/>
      <w:marBottom w:val="0"/>
      <w:divBdr>
        <w:top w:val="none" w:sz="0" w:space="0" w:color="auto"/>
        <w:left w:val="none" w:sz="0" w:space="0" w:color="auto"/>
        <w:bottom w:val="none" w:sz="0" w:space="0" w:color="auto"/>
        <w:right w:val="none" w:sz="0" w:space="0" w:color="auto"/>
      </w:divBdr>
    </w:div>
    <w:div w:id="892280098">
      <w:bodyDiv w:val="1"/>
      <w:marLeft w:val="0"/>
      <w:marRight w:val="0"/>
      <w:marTop w:val="0"/>
      <w:marBottom w:val="0"/>
      <w:divBdr>
        <w:top w:val="none" w:sz="0" w:space="0" w:color="auto"/>
        <w:left w:val="none" w:sz="0" w:space="0" w:color="auto"/>
        <w:bottom w:val="none" w:sz="0" w:space="0" w:color="auto"/>
        <w:right w:val="none" w:sz="0" w:space="0" w:color="auto"/>
      </w:divBdr>
    </w:div>
    <w:div w:id="893471356">
      <w:bodyDiv w:val="1"/>
      <w:marLeft w:val="0"/>
      <w:marRight w:val="0"/>
      <w:marTop w:val="0"/>
      <w:marBottom w:val="0"/>
      <w:divBdr>
        <w:top w:val="none" w:sz="0" w:space="0" w:color="auto"/>
        <w:left w:val="none" w:sz="0" w:space="0" w:color="auto"/>
        <w:bottom w:val="none" w:sz="0" w:space="0" w:color="auto"/>
        <w:right w:val="none" w:sz="0" w:space="0" w:color="auto"/>
      </w:divBdr>
    </w:div>
    <w:div w:id="900871761">
      <w:bodyDiv w:val="1"/>
      <w:marLeft w:val="0"/>
      <w:marRight w:val="0"/>
      <w:marTop w:val="0"/>
      <w:marBottom w:val="0"/>
      <w:divBdr>
        <w:top w:val="none" w:sz="0" w:space="0" w:color="auto"/>
        <w:left w:val="none" w:sz="0" w:space="0" w:color="auto"/>
        <w:bottom w:val="none" w:sz="0" w:space="0" w:color="auto"/>
        <w:right w:val="none" w:sz="0" w:space="0" w:color="auto"/>
      </w:divBdr>
    </w:div>
    <w:div w:id="910044838">
      <w:bodyDiv w:val="1"/>
      <w:marLeft w:val="0"/>
      <w:marRight w:val="0"/>
      <w:marTop w:val="0"/>
      <w:marBottom w:val="0"/>
      <w:divBdr>
        <w:top w:val="none" w:sz="0" w:space="0" w:color="auto"/>
        <w:left w:val="none" w:sz="0" w:space="0" w:color="auto"/>
        <w:bottom w:val="none" w:sz="0" w:space="0" w:color="auto"/>
        <w:right w:val="none" w:sz="0" w:space="0" w:color="auto"/>
      </w:divBdr>
    </w:div>
    <w:div w:id="914097008">
      <w:bodyDiv w:val="1"/>
      <w:marLeft w:val="0"/>
      <w:marRight w:val="0"/>
      <w:marTop w:val="0"/>
      <w:marBottom w:val="0"/>
      <w:divBdr>
        <w:top w:val="none" w:sz="0" w:space="0" w:color="auto"/>
        <w:left w:val="none" w:sz="0" w:space="0" w:color="auto"/>
        <w:bottom w:val="none" w:sz="0" w:space="0" w:color="auto"/>
        <w:right w:val="none" w:sz="0" w:space="0" w:color="auto"/>
      </w:divBdr>
    </w:div>
    <w:div w:id="920333290">
      <w:bodyDiv w:val="1"/>
      <w:marLeft w:val="0"/>
      <w:marRight w:val="0"/>
      <w:marTop w:val="0"/>
      <w:marBottom w:val="0"/>
      <w:divBdr>
        <w:top w:val="none" w:sz="0" w:space="0" w:color="auto"/>
        <w:left w:val="none" w:sz="0" w:space="0" w:color="auto"/>
        <w:bottom w:val="none" w:sz="0" w:space="0" w:color="auto"/>
        <w:right w:val="none" w:sz="0" w:space="0" w:color="auto"/>
      </w:divBdr>
    </w:div>
    <w:div w:id="924875928">
      <w:bodyDiv w:val="1"/>
      <w:marLeft w:val="0"/>
      <w:marRight w:val="0"/>
      <w:marTop w:val="0"/>
      <w:marBottom w:val="0"/>
      <w:divBdr>
        <w:top w:val="none" w:sz="0" w:space="0" w:color="auto"/>
        <w:left w:val="none" w:sz="0" w:space="0" w:color="auto"/>
        <w:bottom w:val="none" w:sz="0" w:space="0" w:color="auto"/>
        <w:right w:val="none" w:sz="0" w:space="0" w:color="auto"/>
      </w:divBdr>
    </w:div>
    <w:div w:id="929315483">
      <w:bodyDiv w:val="1"/>
      <w:marLeft w:val="0"/>
      <w:marRight w:val="0"/>
      <w:marTop w:val="0"/>
      <w:marBottom w:val="0"/>
      <w:divBdr>
        <w:top w:val="none" w:sz="0" w:space="0" w:color="auto"/>
        <w:left w:val="none" w:sz="0" w:space="0" w:color="auto"/>
        <w:bottom w:val="none" w:sz="0" w:space="0" w:color="auto"/>
        <w:right w:val="none" w:sz="0" w:space="0" w:color="auto"/>
      </w:divBdr>
    </w:div>
    <w:div w:id="930820543">
      <w:bodyDiv w:val="1"/>
      <w:marLeft w:val="0"/>
      <w:marRight w:val="0"/>
      <w:marTop w:val="0"/>
      <w:marBottom w:val="0"/>
      <w:divBdr>
        <w:top w:val="none" w:sz="0" w:space="0" w:color="auto"/>
        <w:left w:val="none" w:sz="0" w:space="0" w:color="auto"/>
        <w:bottom w:val="none" w:sz="0" w:space="0" w:color="auto"/>
        <w:right w:val="none" w:sz="0" w:space="0" w:color="auto"/>
      </w:divBdr>
    </w:div>
    <w:div w:id="933588303">
      <w:bodyDiv w:val="1"/>
      <w:marLeft w:val="0"/>
      <w:marRight w:val="0"/>
      <w:marTop w:val="0"/>
      <w:marBottom w:val="0"/>
      <w:divBdr>
        <w:top w:val="none" w:sz="0" w:space="0" w:color="auto"/>
        <w:left w:val="none" w:sz="0" w:space="0" w:color="auto"/>
        <w:bottom w:val="none" w:sz="0" w:space="0" w:color="auto"/>
        <w:right w:val="none" w:sz="0" w:space="0" w:color="auto"/>
      </w:divBdr>
    </w:div>
    <w:div w:id="941910737">
      <w:bodyDiv w:val="1"/>
      <w:marLeft w:val="0"/>
      <w:marRight w:val="0"/>
      <w:marTop w:val="0"/>
      <w:marBottom w:val="0"/>
      <w:divBdr>
        <w:top w:val="none" w:sz="0" w:space="0" w:color="auto"/>
        <w:left w:val="none" w:sz="0" w:space="0" w:color="auto"/>
        <w:bottom w:val="none" w:sz="0" w:space="0" w:color="auto"/>
        <w:right w:val="none" w:sz="0" w:space="0" w:color="auto"/>
      </w:divBdr>
    </w:div>
    <w:div w:id="948010419">
      <w:bodyDiv w:val="1"/>
      <w:marLeft w:val="0"/>
      <w:marRight w:val="0"/>
      <w:marTop w:val="0"/>
      <w:marBottom w:val="0"/>
      <w:divBdr>
        <w:top w:val="none" w:sz="0" w:space="0" w:color="auto"/>
        <w:left w:val="none" w:sz="0" w:space="0" w:color="auto"/>
        <w:bottom w:val="none" w:sz="0" w:space="0" w:color="auto"/>
        <w:right w:val="none" w:sz="0" w:space="0" w:color="auto"/>
      </w:divBdr>
    </w:div>
    <w:div w:id="949238297">
      <w:bodyDiv w:val="1"/>
      <w:marLeft w:val="0"/>
      <w:marRight w:val="0"/>
      <w:marTop w:val="0"/>
      <w:marBottom w:val="0"/>
      <w:divBdr>
        <w:top w:val="none" w:sz="0" w:space="0" w:color="auto"/>
        <w:left w:val="none" w:sz="0" w:space="0" w:color="auto"/>
        <w:bottom w:val="none" w:sz="0" w:space="0" w:color="auto"/>
        <w:right w:val="none" w:sz="0" w:space="0" w:color="auto"/>
      </w:divBdr>
    </w:div>
    <w:div w:id="953025419">
      <w:bodyDiv w:val="1"/>
      <w:marLeft w:val="0"/>
      <w:marRight w:val="0"/>
      <w:marTop w:val="0"/>
      <w:marBottom w:val="0"/>
      <w:divBdr>
        <w:top w:val="none" w:sz="0" w:space="0" w:color="auto"/>
        <w:left w:val="none" w:sz="0" w:space="0" w:color="auto"/>
        <w:bottom w:val="none" w:sz="0" w:space="0" w:color="auto"/>
        <w:right w:val="none" w:sz="0" w:space="0" w:color="auto"/>
      </w:divBdr>
    </w:div>
    <w:div w:id="954947671">
      <w:bodyDiv w:val="1"/>
      <w:marLeft w:val="0"/>
      <w:marRight w:val="0"/>
      <w:marTop w:val="0"/>
      <w:marBottom w:val="0"/>
      <w:divBdr>
        <w:top w:val="none" w:sz="0" w:space="0" w:color="auto"/>
        <w:left w:val="none" w:sz="0" w:space="0" w:color="auto"/>
        <w:bottom w:val="none" w:sz="0" w:space="0" w:color="auto"/>
        <w:right w:val="none" w:sz="0" w:space="0" w:color="auto"/>
      </w:divBdr>
    </w:div>
    <w:div w:id="955719416">
      <w:bodyDiv w:val="1"/>
      <w:marLeft w:val="0"/>
      <w:marRight w:val="0"/>
      <w:marTop w:val="0"/>
      <w:marBottom w:val="0"/>
      <w:divBdr>
        <w:top w:val="none" w:sz="0" w:space="0" w:color="auto"/>
        <w:left w:val="none" w:sz="0" w:space="0" w:color="auto"/>
        <w:bottom w:val="none" w:sz="0" w:space="0" w:color="auto"/>
        <w:right w:val="none" w:sz="0" w:space="0" w:color="auto"/>
      </w:divBdr>
    </w:div>
    <w:div w:id="955796390">
      <w:bodyDiv w:val="1"/>
      <w:marLeft w:val="0"/>
      <w:marRight w:val="0"/>
      <w:marTop w:val="0"/>
      <w:marBottom w:val="0"/>
      <w:divBdr>
        <w:top w:val="none" w:sz="0" w:space="0" w:color="auto"/>
        <w:left w:val="none" w:sz="0" w:space="0" w:color="auto"/>
        <w:bottom w:val="none" w:sz="0" w:space="0" w:color="auto"/>
        <w:right w:val="none" w:sz="0" w:space="0" w:color="auto"/>
      </w:divBdr>
    </w:div>
    <w:div w:id="956446230">
      <w:bodyDiv w:val="1"/>
      <w:marLeft w:val="0"/>
      <w:marRight w:val="0"/>
      <w:marTop w:val="0"/>
      <w:marBottom w:val="0"/>
      <w:divBdr>
        <w:top w:val="none" w:sz="0" w:space="0" w:color="auto"/>
        <w:left w:val="none" w:sz="0" w:space="0" w:color="auto"/>
        <w:bottom w:val="none" w:sz="0" w:space="0" w:color="auto"/>
        <w:right w:val="none" w:sz="0" w:space="0" w:color="auto"/>
      </w:divBdr>
    </w:div>
    <w:div w:id="958141925">
      <w:bodyDiv w:val="1"/>
      <w:marLeft w:val="0"/>
      <w:marRight w:val="0"/>
      <w:marTop w:val="0"/>
      <w:marBottom w:val="0"/>
      <w:divBdr>
        <w:top w:val="none" w:sz="0" w:space="0" w:color="auto"/>
        <w:left w:val="none" w:sz="0" w:space="0" w:color="auto"/>
        <w:bottom w:val="none" w:sz="0" w:space="0" w:color="auto"/>
        <w:right w:val="none" w:sz="0" w:space="0" w:color="auto"/>
      </w:divBdr>
    </w:div>
    <w:div w:id="967202143">
      <w:bodyDiv w:val="1"/>
      <w:marLeft w:val="0"/>
      <w:marRight w:val="0"/>
      <w:marTop w:val="0"/>
      <w:marBottom w:val="0"/>
      <w:divBdr>
        <w:top w:val="none" w:sz="0" w:space="0" w:color="auto"/>
        <w:left w:val="none" w:sz="0" w:space="0" w:color="auto"/>
        <w:bottom w:val="none" w:sz="0" w:space="0" w:color="auto"/>
        <w:right w:val="none" w:sz="0" w:space="0" w:color="auto"/>
      </w:divBdr>
    </w:div>
    <w:div w:id="971326017">
      <w:bodyDiv w:val="1"/>
      <w:marLeft w:val="0"/>
      <w:marRight w:val="0"/>
      <w:marTop w:val="0"/>
      <w:marBottom w:val="0"/>
      <w:divBdr>
        <w:top w:val="none" w:sz="0" w:space="0" w:color="auto"/>
        <w:left w:val="none" w:sz="0" w:space="0" w:color="auto"/>
        <w:bottom w:val="none" w:sz="0" w:space="0" w:color="auto"/>
        <w:right w:val="none" w:sz="0" w:space="0" w:color="auto"/>
      </w:divBdr>
    </w:div>
    <w:div w:id="982392305">
      <w:bodyDiv w:val="1"/>
      <w:marLeft w:val="0"/>
      <w:marRight w:val="0"/>
      <w:marTop w:val="0"/>
      <w:marBottom w:val="0"/>
      <w:divBdr>
        <w:top w:val="none" w:sz="0" w:space="0" w:color="auto"/>
        <w:left w:val="none" w:sz="0" w:space="0" w:color="auto"/>
        <w:bottom w:val="none" w:sz="0" w:space="0" w:color="auto"/>
        <w:right w:val="none" w:sz="0" w:space="0" w:color="auto"/>
      </w:divBdr>
    </w:div>
    <w:div w:id="985815947">
      <w:bodyDiv w:val="1"/>
      <w:marLeft w:val="0"/>
      <w:marRight w:val="0"/>
      <w:marTop w:val="0"/>
      <w:marBottom w:val="0"/>
      <w:divBdr>
        <w:top w:val="none" w:sz="0" w:space="0" w:color="auto"/>
        <w:left w:val="none" w:sz="0" w:space="0" w:color="auto"/>
        <w:bottom w:val="none" w:sz="0" w:space="0" w:color="auto"/>
        <w:right w:val="none" w:sz="0" w:space="0" w:color="auto"/>
      </w:divBdr>
    </w:div>
    <w:div w:id="999501069">
      <w:bodyDiv w:val="1"/>
      <w:marLeft w:val="0"/>
      <w:marRight w:val="0"/>
      <w:marTop w:val="0"/>
      <w:marBottom w:val="0"/>
      <w:divBdr>
        <w:top w:val="none" w:sz="0" w:space="0" w:color="auto"/>
        <w:left w:val="none" w:sz="0" w:space="0" w:color="auto"/>
        <w:bottom w:val="none" w:sz="0" w:space="0" w:color="auto"/>
        <w:right w:val="none" w:sz="0" w:space="0" w:color="auto"/>
      </w:divBdr>
    </w:div>
    <w:div w:id="1001930653">
      <w:bodyDiv w:val="1"/>
      <w:marLeft w:val="0"/>
      <w:marRight w:val="0"/>
      <w:marTop w:val="0"/>
      <w:marBottom w:val="0"/>
      <w:divBdr>
        <w:top w:val="none" w:sz="0" w:space="0" w:color="auto"/>
        <w:left w:val="none" w:sz="0" w:space="0" w:color="auto"/>
        <w:bottom w:val="none" w:sz="0" w:space="0" w:color="auto"/>
        <w:right w:val="none" w:sz="0" w:space="0" w:color="auto"/>
      </w:divBdr>
    </w:div>
    <w:div w:id="1004627843">
      <w:bodyDiv w:val="1"/>
      <w:marLeft w:val="0"/>
      <w:marRight w:val="0"/>
      <w:marTop w:val="0"/>
      <w:marBottom w:val="0"/>
      <w:divBdr>
        <w:top w:val="none" w:sz="0" w:space="0" w:color="auto"/>
        <w:left w:val="none" w:sz="0" w:space="0" w:color="auto"/>
        <w:bottom w:val="none" w:sz="0" w:space="0" w:color="auto"/>
        <w:right w:val="none" w:sz="0" w:space="0" w:color="auto"/>
      </w:divBdr>
    </w:div>
    <w:div w:id="1009673547">
      <w:bodyDiv w:val="1"/>
      <w:marLeft w:val="0"/>
      <w:marRight w:val="0"/>
      <w:marTop w:val="0"/>
      <w:marBottom w:val="0"/>
      <w:divBdr>
        <w:top w:val="none" w:sz="0" w:space="0" w:color="auto"/>
        <w:left w:val="none" w:sz="0" w:space="0" w:color="auto"/>
        <w:bottom w:val="none" w:sz="0" w:space="0" w:color="auto"/>
        <w:right w:val="none" w:sz="0" w:space="0" w:color="auto"/>
      </w:divBdr>
    </w:div>
    <w:div w:id="1016617355">
      <w:bodyDiv w:val="1"/>
      <w:marLeft w:val="0"/>
      <w:marRight w:val="0"/>
      <w:marTop w:val="0"/>
      <w:marBottom w:val="0"/>
      <w:divBdr>
        <w:top w:val="none" w:sz="0" w:space="0" w:color="auto"/>
        <w:left w:val="none" w:sz="0" w:space="0" w:color="auto"/>
        <w:bottom w:val="none" w:sz="0" w:space="0" w:color="auto"/>
        <w:right w:val="none" w:sz="0" w:space="0" w:color="auto"/>
      </w:divBdr>
    </w:div>
    <w:div w:id="1019162477">
      <w:bodyDiv w:val="1"/>
      <w:marLeft w:val="0"/>
      <w:marRight w:val="0"/>
      <w:marTop w:val="0"/>
      <w:marBottom w:val="0"/>
      <w:divBdr>
        <w:top w:val="none" w:sz="0" w:space="0" w:color="auto"/>
        <w:left w:val="none" w:sz="0" w:space="0" w:color="auto"/>
        <w:bottom w:val="none" w:sz="0" w:space="0" w:color="auto"/>
        <w:right w:val="none" w:sz="0" w:space="0" w:color="auto"/>
      </w:divBdr>
    </w:div>
    <w:div w:id="1025523651">
      <w:bodyDiv w:val="1"/>
      <w:marLeft w:val="0"/>
      <w:marRight w:val="0"/>
      <w:marTop w:val="0"/>
      <w:marBottom w:val="0"/>
      <w:divBdr>
        <w:top w:val="none" w:sz="0" w:space="0" w:color="auto"/>
        <w:left w:val="none" w:sz="0" w:space="0" w:color="auto"/>
        <w:bottom w:val="none" w:sz="0" w:space="0" w:color="auto"/>
        <w:right w:val="none" w:sz="0" w:space="0" w:color="auto"/>
      </w:divBdr>
    </w:div>
    <w:div w:id="1026055565">
      <w:bodyDiv w:val="1"/>
      <w:marLeft w:val="0"/>
      <w:marRight w:val="0"/>
      <w:marTop w:val="0"/>
      <w:marBottom w:val="0"/>
      <w:divBdr>
        <w:top w:val="none" w:sz="0" w:space="0" w:color="auto"/>
        <w:left w:val="none" w:sz="0" w:space="0" w:color="auto"/>
        <w:bottom w:val="none" w:sz="0" w:space="0" w:color="auto"/>
        <w:right w:val="none" w:sz="0" w:space="0" w:color="auto"/>
      </w:divBdr>
    </w:div>
    <w:div w:id="1027607904">
      <w:bodyDiv w:val="1"/>
      <w:marLeft w:val="0"/>
      <w:marRight w:val="0"/>
      <w:marTop w:val="0"/>
      <w:marBottom w:val="0"/>
      <w:divBdr>
        <w:top w:val="none" w:sz="0" w:space="0" w:color="auto"/>
        <w:left w:val="none" w:sz="0" w:space="0" w:color="auto"/>
        <w:bottom w:val="none" w:sz="0" w:space="0" w:color="auto"/>
        <w:right w:val="none" w:sz="0" w:space="0" w:color="auto"/>
      </w:divBdr>
    </w:div>
    <w:div w:id="1027680065">
      <w:bodyDiv w:val="1"/>
      <w:marLeft w:val="0"/>
      <w:marRight w:val="0"/>
      <w:marTop w:val="0"/>
      <w:marBottom w:val="0"/>
      <w:divBdr>
        <w:top w:val="none" w:sz="0" w:space="0" w:color="auto"/>
        <w:left w:val="none" w:sz="0" w:space="0" w:color="auto"/>
        <w:bottom w:val="none" w:sz="0" w:space="0" w:color="auto"/>
        <w:right w:val="none" w:sz="0" w:space="0" w:color="auto"/>
      </w:divBdr>
    </w:div>
    <w:div w:id="1030106137">
      <w:bodyDiv w:val="1"/>
      <w:marLeft w:val="0"/>
      <w:marRight w:val="0"/>
      <w:marTop w:val="0"/>
      <w:marBottom w:val="0"/>
      <w:divBdr>
        <w:top w:val="none" w:sz="0" w:space="0" w:color="auto"/>
        <w:left w:val="none" w:sz="0" w:space="0" w:color="auto"/>
        <w:bottom w:val="none" w:sz="0" w:space="0" w:color="auto"/>
        <w:right w:val="none" w:sz="0" w:space="0" w:color="auto"/>
      </w:divBdr>
    </w:div>
    <w:div w:id="1039283263">
      <w:bodyDiv w:val="1"/>
      <w:marLeft w:val="0"/>
      <w:marRight w:val="0"/>
      <w:marTop w:val="0"/>
      <w:marBottom w:val="0"/>
      <w:divBdr>
        <w:top w:val="none" w:sz="0" w:space="0" w:color="auto"/>
        <w:left w:val="none" w:sz="0" w:space="0" w:color="auto"/>
        <w:bottom w:val="none" w:sz="0" w:space="0" w:color="auto"/>
        <w:right w:val="none" w:sz="0" w:space="0" w:color="auto"/>
      </w:divBdr>
    </w:div>
    <w:div w:id="1044673865">
      <w:bodyDiv w:val="1"/>
      <w:marLeft w:val="0"/>
      <w:marRight w:val="0"/>
      <w:marTop w:val="0"/>
      <w:marBottom w:val="0"/>
      <w:divBdr>
        <w:top w:val="none" w:sz="0" w:space="0" w:color="auto"/>
        <w:left w:val="none" w:sz="0" w:space="0" w:color="auto"/>
        <w:bottom w:val="none" w:sz="0" w:space="0" w:color="auto"/>
        <w:right w:val="none" w:sz="0" w:space="0" w:color="auto"/>
      </w:divBdr>
    </w:div>
    <w:div w:id="1055007980">
      <w:bodyDiv w:val="1"/>
      <w:marLeft w:val="0"/>
      <w:marRight w:val="0"/>
      <w:marTop w:val="0"/>
      <w:marBottom w:val="0"/>
      <w:divBdr>
        <w:top w:val="none" w:sz="0" w:space="0" w:color="auto"/>
        <w:left w:val="none" w:sz="0" w:space="0" w:color="auto"/>
        <w:bottom w:val="none" w:sz="0" w:space="0" w:color="auto"/>
        <w:right w:val="none" w:sz="0" w:space="0" w:color="auto"/>
      </w:divBdr>
    </w:div>
    <w:div w:id="1055856046">
      <w:bodyDiv w:val="1"/>
      <w:marLeft w:val="0"/>
      <w:marRight w:val="0"/>
      <w:marTop w:val="0"/>
      <w:marBottom w:val="0"/>
      <w:divBdr>
        <w:top w:val="none" w:sz="0" w:space="0" w:color="auto"/>
        <w:left w:val="none" w:sz="0" w:space="0" w:color="auto"/>
        <w:bottom w:val="none" w:sz="0" w:space="0" w:color="auto"/>
        <w:right w:val="none" w:sz="0" w:space="0" w:color="auto"/>
      </w:divBdr>
    </w:div>
    <w:div w:id="1060785001">
      <w:bodyDiv w:val="1"/>
      <w:marLeft w:val="0"/>
      <w:marRight w:val="0"/>
      <w:marTop w:val="0"/>
      <w:marBottom w:val="0"/>
      <w:divBdr>
        <w:top w:val="none" w:sz="0" w:space="0" w:color="auto"/>
        <w:left w:val="none" w:sz="0" w:space="0" w:color="auto"/>
        <w:bottom w:val="none" w:sz="0" w:space="0" w:color="auto"/>
        <w:right w:val="none" w:sz="0" w:space="0" w:color="auto"/>
      </w:divBdr>
    </w:div>
    <w:div w:id="1061444442">
      <w:bodyDiv w:val="1"/>
      <w:marLeft w:val="0"/>
      <w:marRight w:val="0"/>
      <w:marTop w:val="0"/>
      <w:marBottom w:val="0"/>
      <w:divBdr>
        <w:top w:val="none" w:sz="0" w:space="0" w:color="auto"/>
        <w:left w:val="none" w:sz="0" w:space="0" w:color="auto"/>
        <w:bottom w:val="none" w:sz="0" w:space="0" w:color="auto"/>
        <w:right w:val="none" w:sz="0" w:space="0" w:color="auto"/>
      </w:divBdr>
    </w:div>
    <w:div w:id="1067220773">
      <w:bodyDiv w:val="1"/>
      <w:marLeft w:val="0"/>
      <w:marRight w:val="0"/>
      <w:marTop w:val="0"/>
      <w:marBottom w:val="0"/>
      <w:divBdr>
        <w:top w:val="none" w:sz="0" w:space="0" w:color="auto"/>
        <w:left w:val="none" w:sz="0" w:space="0" w:color="auto"/>
        <w:bottom w:val="none" w:sz="0" w:space="0" w:color="auto"/>
        <w:right w:val="none" w:sz="0" w:space="0" w:color="auto"/>
      </w:divBdr>
    </w:div>
    <w:div w:id="1070542501">
      <w:bodyDiv w:val="1"/>
      <w:marLeft w:val="0"/>
      <w:marRight w:val="0"/>
      <w:marTop w:val="0"/>
      <w:marBottom w:val="0"/>
      <w:divBdr>
        <w:top w:val="none" w:sz="0" w:space="0" w:color="auto"/>
        <w:left w:val="none" w:sz="0" w:space="0" w:color="auto"/>
        <w:bottom w:val="none" w:sz="0" w:space="0" w:color="auto"/>
        <w:right w:val="none" w:sz="0" w:space="0" w:color="auto"/>
      </w:divBdr>
    </w:div>
    <w:div w:id="1074934594">
      <w:bodyDiv w:val="1"/>
      <w:marLeft w:val="0"/>
      <w:marRight w:val="0"/>
      <w:marTop w:val="0"/>
      <w:marBottom w:val="0"/>
      <w:divBdr>
        <w:top w:val="none" w:sz="0" w:space="0" w:color="auto"/>
        <w:left w:val="none" w:sz="0" w:space="0" w:color="auto"/>
        <w:bottom w:val="none" w:sz="0" w:space="0" w:color="auto"/>
        <w:right w:val="none" w:sz="0" w:space="0" w:color="auto"/>
      </w:divBdr>
    </w:div>
    <w:div w:id="1082723563">
      <w:bodyDiv w:val="1"/>
      <w:marLeft w:val="0"/>
      <w:marRight w:val="0"/>
      <w:marTop w:val="0"/>
      <w:marBottom w:val="0"/>
      <w:divBdr>
        <w:top w:val="none" w:sz="0" w:space="0" w:color="auto"/>
        <w:left w:val="none" w:sz="0" w:space="0" w:color="auto"/>
        <w:bottom w:val="none" w:sz="0" w:space="0" w:color="auto"/>
        <w:right w:val="none" w:sz="0" w:space="0" w:color="auto"/>
      </w:divBdr>
    </w:div>
    <w:div w:id="1088579171">
      <w:bodyDiv w:val="1"/>
      <w:marLeft w:val="0"/>
      <w:marRight w:val="0"/>
      <w:marTop w:val="0"/>
      <w:marBottom w:val="0"/>
      <w:divBdr>
        <w:top w:val="none" w:sz="0" w:space="0" w:color="auto"/>
        <w:left w:val="none" w:sz="0" w:space="0" w:color="auto"/>
        <w:bottom w:val="none" w:sz="0" w:space="0" w:color="auto"/>
        <w:right w:val="none" w:sz="0" w:space="0" w:color="auto"/>
      </w:divBdr>
    </w:div>
    <w:div w:id="1097483732">
      <w:bodyDiv w:val="1"/>
      <w:marLeft w:val="0"/>
      <w:marRight w:val="0"/>
      <w:marTop w:val="0"/>
      <w:marBottom w:val="0"/>
      <w:divBdr>
        <w:top w:val="none" w:sz="0" w:space="0" w:color="auto"/>
        <w:left w:val="none" w:sz="0" w:space="0" w:color="auto"/>
        <w:bottom w:val="none" w:sz="0" w:space="0" w:color="auto"/>
        <w:right w:val="none" w:sz="0" w:space="0" w:color="auto"/>
      </w:divBdr>
    </w:div>
    <w:div w:id="1102720684">
      <w:bodyDiv w:val="1"/>
      <w:marLeft w:val="0"/>
      <w:marRight w:val="0"/>
      <w:marTop w:val="0"/>
      <w:marBottom w:val="0"/>
      <w:divBdr>
        <w:top w:val="none" w:sz="0" w:space="0" w:color="auto"/>
        <w:left w:val="none" w:sz="0" w:space="0" w:color="auto"/>
        <w:bottom w:val="none" w:sz="0" w:space="0" w:color="auto"/>
        <w:right w:val="none" w:sz="0" w:space="0" w:color="auto"/>
      </w:divBdr>
    </w:div>
    <w:div w:id="1104419713">
      <w:bodyDiv w:val="1"/>
      <w:marLeft w:val="0"/>
      <w:marRight w:val="0"/>
      <w:marTop w:val="0"/>
      <w:marBottom w:val="0"/>
      <w:divBdr>
        <w:top w:val="none" w:sz="0" w:space="0" w:color="auto"/>
        <w:left w:val="none" w:sz="0" w:space="0" w:color="auto"/>
        <w:bottom w:val="none" w:sz="0" w:space="0" w:color="auto"/>
        <w:right w:val="none" w:sz="0" w:space="0" w:color="auto"/>
      </w:divBdr>
    </w:div>
    <w:div w:id="1118522827">
      <w:bodyDiv w:val="1"/>
      <w:marLeft w:val="0"/>
      <w:marRight w:val="0"/>
      <w:marTop w:val="0"/>
      <w:marBottom w:val="0"/>
      <w:divBdr>
        <w:top w:val="none" w:sz="0" w:space="0" w:color="auto"/>
        <w:left w:val="none" w:sz="0" w:space="0" w:color="auto"/>
        <w:bottom w:val="none" w:sz="0" w:space="0" w:color="auto"/>
        <w:right w:val="none" w:sz="0" w:space="0" w:color="auto"/>
      </w:divBdr>
    </w:div>
    <w:div w:id="1120025922">
      <w:bodyDiv w:val="1"/>
      <w:marLeft w:val="0"/>
      <w:marRight w:val="0"/>
      <w:marTop w:val="0"/>
      <w:marBottom w:val="0"/>
      <w:divBdr>
        <w:top w:val="none" w:sz="0" w:space="0" w:color="auto"/>
        <w:left w:val="none" w:sz="0" w:space="0" w:color="auto"/>
        <w:bottom w:val="none" w:sz="0" w:space="0" w:color="auto"/>
        <w:right w:val="none" w:sz="0" w:space="0" w:color="auto"/>
      </w:divBdr>
    </w:div>
    <w:div w:id="1122962688">
      <w:bodyDiv w:val="1"/>
      <w:marLeft w:val="0"/>
      <w:marRight w:val="0"/>
      <w:marTop w:val="0"/>
      <w:marBottom w:val="0"/>
      <w:divBdr>
        <w:top w:val="none" w:sz="0" w:space="0" w:color="auto"/>
        <w:left w:val="none" w:sz="0" w:space="0" w:color="auto"/>
        <w:bottom w:val="none" w:sz="0" w:space="0" w:color="auto"/>
        <w:right w:val="none" w:sz="0" w:space="0" w:color="auto"/>
      </w:divBdr>
    </w:div>
    <w:div w:id="1123960362">
      <w:bodyDiv w:val="1"/>
      <w:marLeft w:val="0"/>
      <w:marRight w:val="0"/>
      <w:marTop w:val="0"/>
      <w:marBottom w:val="0"/>
      <w:divBdr>
        <w:top w:val="none" w:sz="0" w:space="0" w:color="auto"/>
        <w:left w:val="none" w:sz="0" w:space="0" w:color="auto"/>
        <w:bottom w:val="none" w:sz="0" w:space="0" w:color="auto"/>
        <w:right w:val="none" w:sz="0" w:space="0" w:color="auto"/>
      </w:divBdr>
    </w:div>
    <w:div w:id="1124352175">
      <w:bodyDiv w:val="1"/>
      <w:marLeft w:val="0"/>
      <w:marRight w:val="0"/>
      <w:marTop w:val="0"/>
      <w:marBottom w:val="0"/>
      <w:divBdr>
        <w:top w:val="none" w:sz="0" w:space="0" w:color="auto"/>
        <w:left w:val="none" w:sz="0" w:space="0" w:color="auto"/>
        <w:bottom w:val="none" w:sz="0" w:space="0" w:color="auto"/>
        <w:right w:val="none" w:sz="0" w:space="0" w:color="auto"/>
      </w:divBdr>
    </w:div>
    <w:div w:id="1124664263">
      <w:bodyDiv w:val="1"/>
      <w:marLeft w:val="0"/>
      <w:marRight w:val="0"/>
      <w:marTop w:val="0"/>
      <w:marBottom w:val="0"/>
      <w:divBdr>
        <w:top w:val="none" w:sz="0" w:space="0" w:color="auto"/>
        <w:left w:val="none" w:sz="0" w:space="0" w:color="auto"/>
        <w:bottom w:val="none" w:sz="0" w:space="0" w:color="auto"/>
        <w:right w:val="none" w:sz="0" w:space="0" w:color="auto"/>
      </w:divBdr>
    </w:div>
    <w:div w:id="1134560086">
      <w:bodyDiv w:val="1"/>
      <w:marLeft w:val="0"/>
      <w:marRight w:val="0"/>
      <w:marTop w:val="0"/>
      <w:marBottom w:val="0"/>
      <w:divBdr>
        <w:top w:val="none" w:sz="0" w:space="0" w:color="auto"/>
        <w:left w:val="none" w:sz="0" w:space="0" w:color="auto"/>
        <w:bottom w:val="none" w:sz="0" w:space="0" w:color="auto"/>
        <w:right w:val="none" w:sz="0" w:space="0" w:color="auto"/>
      </w:divBdr>
    </w:div>
    <w:div w:id="1142424562">
      <w:bodyDiv w:val="1"/>
      <w:marLeft w:val="0"/>
      <w:marRight w:val="0"/>
      <w:marTop w:val="0"/>
      <w:marBottom w:val="0"/>
      <w:divBdr>
        <w:top w:val="none" w:sz="0" w:space="0" w:color="auto"/>
        <w:left w:val="none" w:sz="0" w:space="0" w:color="auto"/>
        <w:bottom w:val="none" w:sz="0" w:space="0" w:color="auto"/>
        <w:right w:val="none" w:sz="0" w:space="0" w:color="auto"/>
      </w:divBdr>
    </w:div>
    <w:div w:id="1143540458">
      <w:bodyDiv w:val="1"/>
      <w:marLeft w:val="0"/>
      <w:marRight w:val="0"/>
      <w:marTop w:val="0"/>
      <w:marBottom w:val="0"/>
      <w:divBdr>
        <w:top w:val="none" w:sz="0" w:space="0" w:color="auto"/>
        <w:left w:val="none" w:sz="0" w:space="0" w:color="auto"/>
        <w:bottom w:val="none" w:sz="0" w:space="0" w:color="auto"/>
        <w:right w:val="none" w:sz="0" w:space="0" w:color="auto"/>
      </w:divBdr>
    </w:div>
    <w:div w:id="1148209340">
      <w:bodyDiv w:val="1"/>
      <w:marLeft w:val="0"/>
      <w:marRight w:val="0"/>
      <w:marTop w:val="0"/>
      <w:marBottom w:val="0"/>
      <w:divBdr>
        <w:top w:val="none" w:sz="0" w:space="0" w:color="auto"/>
        <w:left w:val="none" w:sz="0" w:space="0" w:color="auto"/>
        <w:bottom w:val="none" w:sz="0" w:space="0" w:color="auto"/>
        <w:right w:val="none" w:sz="0" w:space="0" w:color="auto"/>
      </w:divBdr>
    </w:div>
    <w:div w:id="1148548953">
      <w:bodyDiv w:val="1"/>
      <w:marLeft w:val="0"/>
      <w:marRight w:val="0"/>
      <w:marTop w:val="0"/>
      <w:marBottom w:val="0"/>
      <w:divBdr>
        <w:top w:val="none" w:sz="0" w:space="0" w:color="auto"/>
        <w:left w:val="none" w:sz="0" w:space="0" w:color="auto"/>
        <w:bottom w:val="none" w:sz="0" w:space="0" w:color="auto"/>
        <w:right w:val="none" w:sz="0" w:space="0" w:color="auto"/>
      </w:divBdr>
    </w:div>
    <w:div w:id="1149517358">
      <w:bodyDiv w:val="1"/>
      <w:marLeft w:val="0"/>
      <w:marRight w:val="0"/>
      <w:marTop w:val="0"/>
      <w:marBottom w:val="0"/>
      <w:divBdr>
        <w:top w:val="none" w:sz="0" w:space="0" w:color="auto"/>
        <w:left w:val="none" w:sz="0" w:space="0" w:color="auto"/>
        <w:bottom w:val="none" w:sz="0" w:space="0" w:color="auto"/>
        <w:right w:val="none" w:sz="0" w:space="0" w:color="auto"/>
      </w:divBdr>
    </w:div>
    <w:div w:id="1159614479">
      <w:bodyDiv w:val="1"/>
      <w:marLeft w:val="0"/>
      <w:marRight w:val="0"/>
      <w:marTop w:val="0"/>
      <w:marBottom w:val="0"/>
      <w:divBdr>
        <w:top w:val="none" w:sz="0" w:space="0" w:color="auto"/>
        <w:left w:val="none" w:sz="0" w:space="0" w:color="auto"/>
        <w:bottom w:val="none" w:sz="0" w:space="0" w:color="auto"/>
        <w:right w:val="none" w:sz="0" w:space="0" w:color="auto"/>
      </w:divBdr>
      <w:divsChild>
        <w:div w:id="1279869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6899609">
      <w:bodyDiv w:val="1"/>
      <w:marLeft w:val="0"/>
      <w:marRight w:val="0"/>
      <w:marTop w:val="0"/>
      <w:marBottom w:val="0"/>
      <w:divBdr>
        <w:top w:val="none" w:sz="0" w:space="0" w:color="auto"/>
        <w:left w:val="none" w:sz="0" w:space="0" w:color="auto"/>
        <w:bottom w:val="none" w:sz="0" w:space="0" w:color="auto"/>
        <w:right w:val="none" w:sz="0" w:space="0" w:color="auto"/>
      </w:divBdr>
    </w:div>
    <w:div w:id="1184437576">
      <w:bodyDiv w:val="1"/>
      <w:marLeft w:val="0"/>
      <w:marRight w:val="0"/>
      <w:marTop w:val="0"/>
      <w:marBottom w:val="0"/>
      <w:divBdr>
        <w:top w:val="none" w:sz="0" w:space="0" w:color="auto"/>
        <w:left w:val="none" w:sz="0" w:space="0" w:color="auto"/>
        <w:bottom w:val="none" w:sz="0" w:space="0" w:color="auto"/>
        <w:right w:val="none" w:sz="0" w:space="0" w:color="auto"/>
      </w:divBdr>
    </w:div>
    <w:div w:id="1187789743">
      <w:bodyDiv w:val="1"/>
      <w:marLeft w:val="0"/>
      <w:marRight w:val="0"/>
      <w:marTop w:val="0"/>
      <w:marBottom w:val="0"/>
      <w:divBdr>
        <w:top w:val="none" w:sz="0" w:space="0" w:color="auto"/>
        <w:left w:val="none" w:sz="0" w:space="0" w:color="auto"/>
        <w:bottom w:val="none" w:sz="0" w:space="0" w:color="auto"/>
        <w:right w:val="none" w:sz="0" w:space="0" w:color="auto"/>
      </w:divBdr>
    </w:div>
    <w:div w:id="1188368527">
      <w:bodyDiv w:val="1"/>
      <w:marLeft w:val="0"/>
      <w:marRight w:val="0"/>
      <w:marTop w:val="0"/>
      <w:marBottom w:val="0"/>
      <w:divBdr>
        <w:top w:val="none" w:sz="0" w:space="0" w:color="auto"/>
        <w:left w:val="none" w:sz="0" w:space="0" w:color="auto"/>
        <w:bottom w:val="none" w:sz="0" w:space="0" w:color="auto"/>
        <w:right w:val="none" w:sz="0" w:space="0" w:color="auto"/>
      </w:divBdr>
    </w:div>
    <w:div w:id="1195388683">
      <w:bodyDiv w:val="1"/>
      <w:marLeft w:val="0"/>
      <w:marRight w:val="0"/>
      <w:marTop w:val="0"/>
      <w:marBottom w:val="0"/>
      <w:divBdr>
        <w:top w:val="none" w:sz="0" w:space="0" w:color="auto"/>
        <w:left w:val="none" w:sz="0" w:space="0" w:color="auto"/>
        <w:bottom w:val="none" w:sz="0" w:space="0" w:color="auto"/>
        <w:right w:val="none" w:sz="0" w:space="0" w:color="auto"/>
      </w:divBdr>
    </w:div>
    <w:div w:id="1197112062">
      <w:bodyDiv w:val="1"/>
      <w:marLeft w:val="0"/>
      <w:marRight w:val="0"/>
      <w:marTop w:val="0"/>
      <w:marBottom w:val="0"/>
      <w:divBdr>
        <w:top w:val="none" w:sz="0" w:space="0" w:color="auto"/>
        <w:left w:val="none" w:sz="0" w:space="0" w:color="auto"/>
        <w:bottom w:val="none" w:sz="0" w:space="0" w:color="auto"/>
        <w:right w:val="none" w:sz="0" w:space="0" w:color="auto"/>
      </w:divBdr>
    </w:div>
    <w:div w:id="1210143219">
      <w:bodyDiv w:val="1"/>
      <w:marLeft w:val="0"/>
      <w:marRight w:val="0"/>
      <w:marTop w:val="0"/>
      <w:marBottom w:val="0"/>
      <w:divBdr>
        <w:top w:val="none" w:sz="0" w:space="0" w:color="auto"/>
        <w:left w:val="none" w:sz="0" w:space="0" w:color="auto"/>
        <w:bottom w:val="none" w:sz="0" w:space="0" w:color="auto"/>
        <w:right w:val="none" w:sz="0" w:space="0" w:color="auto"/>
      </w:divBdr>
    </w:div>
    <w:div w:id="1224221285">
      <w:bodyDiv w:val="1"/>
      <w:marLeft w:val="0"/>
      <w:marRight w:val="0"/>
      <w:marTop w:val="0"/>
      <w:marBottom w:val="0"/>
      <w:divBdr>
        <w:top w:val="none" w:sz="0" w:space="0" w:color="auto"/>
        <w:left w:val="none" w:sz="0" w:space="0" w:color="auto"/>
        <w:bottom w:val="none" w:sz="0" w:space="0" w:color="auto"/>
        <w:right w:val="none" w:sz="0" w:space="0" w:color="auto"/>
      </w:divBdr>
    </w:div>
    <w:div w:id="1229920069">
      <w:bodyDiv w:val="1"/>
      <w:marLeft w:val="0"/>
      <w:marRight w:val="0"/>
      <w:marTop w:val="0"/>
      <w:marBottom w:val="0"/>
      <w:divBdr>
        <w:top w:val="none" w:sz="0" w:space="0" w:color="auto"/>
        <w:left w:val="none" w:sz="0" w:space="0" w:color="auto"/>
        <w:bottom w:val="none" w:sz="0" w:space="0" w:color="auto"/>
        <w:right w:val="none" w:sz="0" w:space="0" w:color="auto"/>
      </w:divBdr>
    </w:div>
    <w:div w:id="1230844000">
      <w:bodyDiv w:val="1"/>
      <w:marLeft w:val="0"/>
      <w:marRight w:val="0"/>
      <w:marTop w:val="0"/>
      <w:marBottom w:val="0"/>
      <w:divBdr>
        <w:top w:val="none" w:sz="0" w:space="0" w:color="auto"/>
        <w:left w:val="none" w:sz="0" w:space="0" w:color="auto"/>
        <w:bottom w:val="none" w:sz="0" w:space="0" w:color="auto"/>
        <w:right w:val="none" w:sz="0" w:space="0" w:color="auto"/>
      </w:divBdr>
    </w:div>
    <w:div w:id="1237976416">
      <w:bodyDiv w:val="1"/>
      <w:marLeft w:val="0"/>
      <w:marRight w:val="0"/>
      <w:marTop w:val="0"/>
      <w:marBottom w:val="0"/>
      <w:divBdr>
        <w:top w:val="none" w:sz="0" w:space="0" w:color="auto"/>
        <w:left w:val="none" w:sz="0" w:space="0" w:color="auto"/>
        <w:bottom w:val="none" w:sz="0" w:space="0" w:color="auto"/>
        <w:right w:val="none" w:sz="0" w:space="0" w:color="auto"/>
      </w:divBdr>
    </w:div>
    <w:div w:id="1244030736">
      <w:bodyDiv w:val="1"/>
      <w:marLeft w:val="0"/>
      <w:marRight w:val="0"/>
      <w:marTop w:val="0"/>
      <w:marBottom w:val="0"/>
      <w:divBdr>
        <w:top w:val="none" w:sz="0" w:space="0" w:color="auto"/>
        <w:left w:val="none" w:sz="0" w:space="0" w:color="auto"/>
        <w:bottom w:val="none" w:sz="0" w:space="0" w:color="auto"/>
        <w:right w:val="none" w:sz="0" w:space="0" w:color="auto"/>
      </w:divBdr>
    </w:div>
    <w:div w:id="1246305780">
      <w:bodyDiv w:val="1"/>
      <w:marLeft w:val="0"/>
      <w:marRight w:val="0"/>
      <w:marTop w:val="0"/>
      <w:marBottom w:val="0"/>
      <w:divBdr>
        <w:top w:val="none" w:sz="0" w:space="0" w:color="auto"/>
        <w:left w:val="none" w:sz="0" w:space="0" w:color="auto"/>
        <w:bottom w:val="none" w:sz="0" w:space="0" w:color="auto"/>
        <w:right w:val="none" w:sz="0" w:space="0" w:color="auto"/>
      </w:divBdr>
    </w:div>
    <w:div w:id="1250694872">
      <w:bodyDiv w:val="1"/>
      <w:marLeft w:val="0"/>
      <w:marRight w:val="0"/>
      <w:marTop w:val="0"/>
      <w:marBottom w:val="0"/>
      <w:divBdr>
        <w:top w:val="none" w:sz="0" w:space="0" w:color="auto"/>
        <w:left w:val="none" w:sz="0" w:space="0" w:color="auto"/>
        <w:bottom w:val="none" w:sz="0" w:space="0" w:color="auto"/>
        <w:right w:val="none" w:sz="0" w:space="0" w:color="auto"/>
      </w:divBdr>
    </w:div>
    <w:div w:id="1254318818">
      <w:bodyDiv w:val="1"/>
      <w:marLeft w:val="0"/>
      <w:marRight w:val="0"/>
      <w:marTop w:val="0"/>
      <w:marBottom w:val="0"/>
      <w:divBdr>
        <w:top w:val="none" w:sz="0" w:space="0" w:color="auto"/>
        <w:left w:val="none" w:sz="0" w:space="0" w:color="auto"/>
        <w:bottom w:val="none" w:sz="0" w:space="0" w:color="auto"/>
        <w:right w:val="none" w:sz="0" w:space="0" w:color="auto"/>
      </w:divBdr>
    </w:div>
    <w:div w:id="1254437585">
      <w:bodyDiv w:val="1"/>
      <w:marLeft w:val="0"/>
      <w:marRight w:val="0"/>
      <w:marTop w:val="0"/>
      <w:marBottom w:val="0"/>
      <w:divBdr>
        <w:top w:val="none" w:sz="0" w:space="0" w:color="auto"/>
        <w:left w:val="none" w:sz="0" w:space="0" w:color="auto"/>
        <w:bottom w:val="none" w:sz="0" w:space="0" w:color="auto"/>
        <w:right w:val="none" w:sz="0" w:space="0" w:color="auto"/>
      </w:divBdr>
    </w:div>
    <w:div w:id="1258178043">
      <w:bodyDiv w:val="1"/>
      <w:marLeft w:val="0"/>
      <w:marRight w:val="0"/>
      <w:marTop w:val="0"/>
      <w:marBottom w:val="0"/>
      <w:divBdr>
        <w:top w:val="none" w:sz="0" w:space="0" w:color="auto"/>
        <w:left w:val="none" w:sz="0" w:space="0" w:color="auto"/>
        <w:bottom w:val="none" w:sz="0" w:space="0" w:color="auto"/>
        <w:right w:val="none" w:sz="0" w:space="0" w:color="auto"/>
      </w:divBdr>
    </w:div>
    <w:div w:id="1260984376">
      <w:bodyDiv w:val="1"/>
      <w:marLeft w:val="0"/>
      <w:marRight w:val="0"/>
      <w:marTop w:val="0"/>
      <w:marBottom w:val="0"/>
      <w:divBdr>
        <w:top w:val="none" w:sz="0" w:space="0" w:color="auto"/>
        <w:left w:val="none" w:sz="0" w:space="0" w:color="auto"/>
        <w:bottom w:val="none" w:sz="0" w:space="0" w:color="auto"/>
        <w:right w:val="none" w:sz="0" w:space="0" w:color="auto"/>
      </w:divBdr>
    </w:div>
    <w:div w:id="1263730856">
      <w:bodyDiv w:val="1"/>
      <w:marLeft w:val="0"/>
      <w:marRight w:val="0"/>
      <w:marTop w:val="0"/>
      <w:marBottom w:val="0"/>
      <w:divBdr>
        <w:top w:val="none" w:sz="0" w:space="0" w:color="auto"/>
        <w:left w:val="none" w:sz="0" w:space="0" w:color="auto"/>
        <w:bottom w:val="none" w:sz="0" w:space="0" w:color="auto"/>
        <w:right w:val="none" w:sz="0" w:space="0" w:color="auto"/>
      </w:divBdr>
    </w:div>
    <w:div w:id="1281649127">
      <w:bodyDiv w:val="1"/>
      <w:marLeft w:val="0"/>
      <w:marRight w:val="0"/>
      <w:marTop w:val="0"/>
      <w:marBottom w:val="0"/>
      <w:divBdr>
        <w:top w:val="none" w:sz="0" w:space="0" w:color="auto"/>
        <w:left w:val="none" w:sz="0" w:space="0" w:color="auto"/>
        <w:bottom w:val="none" w:sz="0" w:space="0" w:color="auto"/>
        <w:right w:val="none" w:sz="0" w:space="0" w:color="auto"/>
      </w:divBdr>
    </w:div>
    <w:div w:id="1284799680">
      <w:bodyDiv w:val="1"/>
      <w:marLeft w:val="0"/>
      <w:marRight w:val="0"/>
      <w:marTop w:val="0"/>
      <w:marBottom w:val="0"/>
      <w:divBdr>
        <w:top w:val="none" w:sz="0" w:space="0" w:color="auto"/>
        <w:left w:val="none" w:sz="0" w:space="0" w:color="auto"/>
        <w:bottom w:val="none" w:sz="0" w:space="0" w:color="auto"/>
        <w:right w:val="none" w:sz="0" w:space="0" w:color="auto"/>
      </w:divBdr>
    </w:div>
    <w:div w:id="1295209238">
      <w:bodyDiv w:val="1"/>
      <w:marLeft w:val="0"/>
      <w:marRight w:val="0"/>
      <w:marTop w:val="0"/>
      <w:marBottom w:val="0"/>
      <w:divBdr>
        <w:top w:val="none" w:sz="0" w:space="0" w:color="auto"/>
        <w:left w:val="none" w:sz="0" w:space="0" w:color="auto"/>
        <w:bottom w:val="none" w:sz="0" w:space="0" w:color="auto"/>
        <w:right w:val="none" w:sz="0" w:space="0" w:color="auto"/>
      </w:divBdr>
    </w:div>
    <w:div w:id="1305694195">
      <w:bodyDiv w:val="1"/>
      <w:marLeft w:val="0"/>
      <w:marRight w:val="0"/>
      <w:marTop w:val="0"/>
      <w:marBottom w:val="0"/>
      <w:divBdr>
        <w:top w:val="none" w:sz="0" w:space="0" w:color="auto"/>
        <w:left w:val="none" w:sz="0" w:space="0" w:color="auto"/>
        <w:bottom w:val="none" w:sz="0" w:space="0" w:color="auto"/>
        <w:right w:val="none" w:sz="0" w:space="0" w:color="auto"/>
      </w:divBdr>
    </w:div>
    <w:div w:id="1309163212">
      <w:bodyDiv w:val="1"/>
      <w:marLeft w:val="0"/>
      <w:marRight w:val="0"/>
      <w:marTop w:val="0"/>
      <w:marBottom w:val="0"/>
      <w:divBdr>
        <w:top w:val="none" w:sz="0" w:space="0" w:color="auto"/>
        <w:left w:val="none" w:sz="0" w:space="0" w:color="auto"/>
        <w:bottom w:val="none" w:sz="0" w:space="0" w:color="auto"/>
        <w:right w:val="none" w:sz="0" w:space="0" w:color="auto"/>
      </w:divBdr>
    </w:div>
    <w:div w:id="1312127512">
      <w:bodyDiv w:val="1"/>
      <w:marLeft w:val="0"/>
      <w:marRight w:val="0"/>
      <w:marTop w:val="0"/>
      <w:marBottom w:val="0"/>
      <w:divBdr>
        <w:top w:val="none" w:sz="0" w:space="0" w:color="auto"/>
        <w:left w:val="none" w:sz="0" w:space="0" w:color="auto"/>
        <w:bottom w:val="none" w:sz="0" w:space="0" w:color="auto"/>
        <w:right w:val="none" w:sz="0" w:space="0" w:color="auto"/>
      </w:divBdr>
    </w:div>
    <w:div w:id="1313368436">
      <w:bodyDiv w:val="1"/>
      <w:marLeft w:val="0"/>
      <w:marRight w:val="0"/>
      <w:marTop w:val="0"/>
      <w:marBottom w:val="0"/>
      <w:divBdr>
        <w:top w:val="none" w:sz="0" w:space="0" w:color="auto"/>
        <w:left w:val="none" w:sz="0" w:space="0" w:color="auto"/>
        <w:bottom w:val="none" w:sz="0" w:space="0" w:color="auto"/>
        <w:right w:val="none" w:sz="0" w:space="0" w:color="auto"/>
      </w:divBdr>
    </w:div>
    <w:div w:id="1317346613">
      <w:bodyDiv w:val="1"/>
      <w:marLeft w:val="0"/>
      <w:marRight w:val="0"/>
      <w:marTop w:val="0"/>
      <w:marBottom w:val="0"/>
      <w:divBdr>
        <w:top w:val="none" w:sz="0" w:space="0" w:color="auto"/>
        <w:left w:val="none" w:sz="0" w:space="0" w:color="auto"/>
        <w:bottom w:val="none" w:sz="0" w:space="0" w:color="auto"/>
        <w:right w:val="none" w:sz="0" w:space="0" w:color="auto"/>
      </w:divBdr>
    </w:div>
    <w:div w:id="1323854703">
      <w:bodyDiv w:val="1"/>
      <w:marLeft w:val="0"/>
      <w:marRight w:val="0"/>
      <w:marTop w:val="0"/>
      <w:marBottom w:val="0"/>
      <w:divBdr>
        <w:top w:val="none" w:sz="0" w:space="0" w:color="auto"/>
        <w:left w:val="none" w:sz="0" w:space="0" w:color="auto"/>
        <w:bottom w:val="none" w:sz="0" w:space="0" w:color="auto"/>
        <w:right w:val="none" w:sz="0" w:space="0" w:color="auto"/>
      </w:divBdr>
    </w:div>
    <w:div w:id="1332217967">
      <w:bodyDiv w:val="1"/>
      <w:marLeft w:val="0"/>
      <w:marRight w:val="0"/>
      <w:marTop w:val="0"/>
      <w:marBottom w:val="0"/>
      <w:divBdr>
        <w:top w:val="none" w:sz="0" w:space="0" w:color="auto"/>
        <w:left w:val="none" w:sz="0" w:space="0" w:color="auto"/>
        <w:bottom w:val="none" w:sz="0" w:space="0" w:color="auto"/>
        <w:right w:val="none" w:sz="0" w:space="0" w:color="auto"/>
      </w:divBdr>
    </w:div>
    <w:div w:id="1338197093">
      <w:bodyDiv w:val="1"/>
      <w:marLeft w:val="0"/>
      <w:marRight w:val="0"/>
      <w:marTop w:val="0"/>
      <w:marBottom w:val="0"/>
      <w:divBdr>
        <w:top w:val="none" w:sz="0" w:space="0" w:color="auto"/>
        <w:left w:val="none" w:sz="0" w:space="0" w:color="auto"/>
        <w:bottom w:val="none" w:sz="0" w:space="0" w:color="auto"/>
        <w:right w:val="none" w:sz="0" w:space="0" w:color="auto"/>
      </w:divBdr>
    </w:div>
    <w:div w:id="1342389907">
      <w:bodyDiv w:val="1"/>
      <w:marLeft w:val="0"/>
      <w:marRight w:val="0"/>
      <w:marTop w:val="0"/>
      <w:marBottom w:val="0"/>
      <w:divBdr>
        <w:top w:val="none" w:sz="0" w:space="0" w:color="auto"/>
        <w:left w:val="none" w:sz="0" w:space="0" w:color="auto"/>
        <w:bottom w:val="none" w:sz="0" w:space="0" w:color="auto"/>
        <w:right w:val="none" w:sz="0" w:space="0" w:color="auto"/>
      </w:divBdr>
    </w:div>
    <w:div w:id="1346057861">
      <w:bodyDiv w:val="1"/>
      <w:marLeft w:val="0"/>
      <w:marRight w:val="0"/>
      <w:marTop w:val="0"/>
      <w:marBottom w:val="0"/>
      <w:divBdr>
        <w:top w:val="none" w:sz="0" w:space="0" w:color="auto"/>
        <w:left w:val="none" w:sz="0" w:space="0" w:color="auto"/>
        <w:bottom w:val="none" w:sz="0" w:space="0" w:color="auto"/>
        <w:right w:val="none" w:sz="0" w:space="0" w:color="auto"/>
      </w:divBdr>
    </w:div>
    <w:div w:id="1346589129">
      <w:bodyDiv w:val="1"/>
      <w:marLeft w:val="0"/>
      <w:marRight w:val="0"/>
      <w:marTop w:val="0"/>
      <w:marBottom w:val="0"/>
      <w:divBdr>
        <w:top w:val="none" w:sz="0" w:space="0" w:color="auto"/>
        <w:left w:val="none" w:sz="0" w:space="0" w:color="auto"/>
        <w:bottom w:val="none" w:sz="0" w:space="0" w:color="auto"/>
        <w:right w:val="none" w:sz="0" w:space="0" w:color="auto"/>
      </w:divBdr>
    </w:div>
    <w:div w:id="1347899704">
      <w:bodyDiv w:val="1"/>
      <w:marLeft w:val="0"/>
      <w:marRight w:val="0"/>
      <w:marTop w:val="0"/>
      <w:marBottom w:val="0"/>
      <w:divBdr>
        <w:top w:val="none" w:sz="0" w:space="0" w:color="auto"/>
        <w:left w:val="none" w:sz="0" w:space="0" w:color="auto"/>
        <w:bottom w:val="none" w:sz="0" w:space="0" w:color="auto"/>
        <w:right w:val="none" w:sz="0" w:space="0" w:color="auto"/>
      </w:divBdr>
    </w:div>
    <w:div w:id="1352997300">
      <w:bodyDiv w:val="1"/>
      <w:marLeft w:val="0"/>
      <w:marRight w:val="0"/>
      <w:marTop w:val="0"/>
      <w:marBottom w:val="0"/>
      <w:divBdr>
        <w:top w:val="none" w:sz="0" w:space="0" w:color="auto"/>
        <w:left w:val="none" w:sz="0" w:space="0" w:color="auto"/>
        <w:bottom w:val="none" w:sz="0" w:space="0" w:color="auto"/>
        <w:right w:val="none" w:sz="0" w:space="0" w:color="auto"/>
      </w:divBdr>
    </w:div>
    <w:div w:id="1360085144">
      <w:bodyDiv w:val="1"/>
      <w:marLeft w:val="0"/>
      <w:marRight w:val="0"/>
      <w:marTop w:val="0"/>
      <w:marBottom w:val="0"/>
      <w:divBdr>
        <w:top w:val="none" w:sz="0" w:space="0" w:color="auto"/>
        <w:left w:val="none" w:sz="0" w:space="0" w:color="auto"/>
        <w:bottom w:val="none" w:sz="0" w:space="0" w:color="auto"/>
        <w:right w:val="none" w:sz="0" w:space="0" w:color="auto"/>
      </w:divBdr>
    </w:div>
    <w:div w:id="1365014098">
      <w:bodyDiv w:val="1"/>
      <w:marLeft w:val="0"/>
      <w:marRight w:val="0"/>
      <w:marTop w:val="0"/>
      <w:marBottom w:val="0"/>
      <w:divBdr>
        <w:top w:val="none" w:sz="0" w:space="0" w:color="auto"/>
        <w:left w:val="none" w:sz="0" w:space="0" w:color="auto"/>
        <w:bottom w:val="none" w:sz="0" w:space="0" w:color="auto"/>
        <w:right w:val="none" w:sz="0" w:space="0" w:color="auto"/>
      </w:divBdr>
    </w:div>
    <w:div w:id="1367947943">
      <w:bodyDiv w:val="1"/>
      <w:marLeft w:val="0"/>
      <w:marRight w:val="0"/>
      <w:marTop w:val="0"/>
      <w:marBottom w:val="0"/>
      <w:divBdr>
        <w:top w:val="none" w:sz="0" w:space="0" w:color="auto"/>
        <w:left w:val="none" w:sz="0" w:space="0" w:color="auto"/>
        <w:bottom w:val="none" w:sz="0" w:space="0" w:color="auto"/>
        <w:right w:val="none" w:sz="0" w:space="0" w:color="auto"/>
      </w:divBdr>
    </w:div>
    <w:div w:id="1373458745">
      <w:bodyDiv w:val="1"/>
      <w:marLeft w:val="0"/>
      <w:marRight w:val="0"/>
      <w:marTop w:val="0"/>
      <w:marBottom w:val="0"/>
      <w:divBdr>
        <w:top w:val="none" w:sz="0" w:space="0" w:color="auto"/>
        <w:left w:val="none" w:sz="0" w:space="0" w:color="auto"/>
        <w:bottom w:val="none" w:sz="0" w:space="0" w:color="auto"/>
        <w:right w:val="none" w:sz="0" w:space="0" w:color="auto"/>
      </w:divBdr>
    </w:div>
    <w:div w:id="1380518361">
      <w:bodyDiv w:val="1"/>
      <w:marLeft w:val="0"/>
      <w:marRight w:val="0"/>
      <w:marTop w:val="0"/>
      <w:marBottom w:val="0"/>
      <w:divBdr>
        <w:top w:val="none" w:sz="0" w:space="0" w:color="auto"/>
        <w:left w:val="none" w:sz="0" w:space="0" w:color="auto"/>
        <w:bottom w:val="none" w:sz="0" w:space="0" w:color="auto"/>
        <w:right w:val="none" w:sz="0" w:space="0" w:color="auto"/>
      </w:divBdr>
    </w:div>
    <w:div w:id="1384713522">
      <w:bodyDiv w:val="1"/>
      <w:marLeft w:val="0"/>
      <w:marRight w:val="0"/>
      <w:marTop w:val="0"/>
      <w:marBottom w:val="0"/>
      <w:divBdr>
        <w:top w:val="none" w:sz="0" w:space="0" w:color="auto"/>
        <w:left w:val="none" w:sz="0" w:space="0" w:color="auto"/>
        <w:bottom w:val="none" w:sz="0" w:space="0" w:color="auto"/>
        <w:right w:val="none" w:sz="0" w:space="0" w:color="auto"/>
      </w:divBdr>
    </w:div>
    <w:div w:id="1392197251">
      <w:bodyDiv w:val="1"/>
      <w:marLeft w:val="0"/>
      <w:marRight w:val="0"/>
      <w:marTop w:val="0"/>
      <w:marBottom w:val="0"/>
      <w:divBdr>
        <w:top w:val="none" w:sz="0" w:space="0" w:color="auto"/>
        <w:left w:val="none" w:sz="0" w:space="0" w:color="auto"/>
        <w:bottom w:val="none" w:sz="0" w:space="0" w:color="auto"/>
        <w:right w:val="none" w:sz="0" w:space="0" w:color="auto"/>
      </w:divBdr>
    </w:div>
    <w:div w:id="1404837870">
      <w:bodyDiv w:val="1"/>
      <w:marLeft w:val="0"/>
      <w:marRight w:val="0"/>
      <w:marTop w:val="0"/>
      <w:marBottom w:val="0"/>
      <w:divBdr>
        <w:top w:val="none" w:sz="0" w:space="0" w:color="auto"/>
        <w:left w:val="none" w:sz="0" w:space="0" w:color="auto"/>
        <w:bottom w:val="none" w:sz="0" w:space="0" w:color="auto"/>
        <w:right w:val="none" w:sz="0" w:space="0" w:color="auto"/>
      </w:divBdr>
    </w:div>
    <w:div w:id="1422339632">
      <w:bodyDiv w:val="1"/>
      <w:marLeft w:val="0"/>
      <w:marRight w:val="0"/>
      <w:marTop w:val="0"/>
      <w:marBottom w:val="0"/>
      <w:divBdr>
        <w:top w:val="none" w:sz="0" w:space="0" w:color="auto"/>
        <w:left w:val="none" w:sz="0" w:space="0" w:color="auto"/>
        <w:bottom w:val="none" w:sz="0" w:space="0" w:color="auto"/>
        <w:right w:val="none" w:sz="0" w:space="0" w:color="auto"/>
      </w:divBdr>
    </w:div>
    <w:div w:id="1425611490">
      <w:bodyDiv w:val="1"/>
      <w:marLeft w:val="0"/>
      <w:marRight w:val="0"/>
      <w:marTop w:val="0"/>
      <w:marBottom w:val="0"/>
      <w:divBdr>
        <w:top w:val="none" w:sz="0" w:space="0" w:color="auto"/>
        <w:left w:val="none" w:sz="0" w:space="0" w:color="auto"/>
        <w:bottom w:val="none" w:sz="0" w:space="0" w:color="auto"/>
        <w:right w:val="none" w:sz="0" w:space="0" w:color="auto"/>
      </w:divBdr>
    </w:div>
    <w:div w:id="1447037937">
      <w:bodyDiv w:val="1"/>
      <w:marLeft w:val="0"/>
      <w:marRight w:val="0"/>
      <w:marTop w:val="0"/>
      <w:marBottom w:val="0"/>
      <w:divBdr>
        <w:top w:val="none" w:sz="0" w:space="0" w:color="auto"/>
        <w:left w:val="none" w:sz="0" w:space="0" w:color="auto"/>
        <w:bottom w:val="none" w:sz="0" w:space="0" w:color="auto"/>
        <w:right w:val="none" w:sz="0" w:space="0" w:color="auto"/>
      </w:divBdr>
    </w:div>
    <w:div w:id="1453868233">
      <w:bodyDiv w:val="1"/>
      <w:marLeft w:val="0"/>
      <w:marRight w:val="0"/>
      <w:marTop w:val="0"/>
      <w:marBottom w:val="0"/>
      <w:divBdr>
        <w:top w:val="none" w:sz="0" w:space="0" w:color="auto"/>
        <w:left w:val="none" w:sz="0" w:space="0" w:color="auto"/>
        <w:bottom w:val="none" w:sz="0" w:space="0" w:color="auto"/>
        <w:right w:val="none" w:sz="0" w:space="0" w:color="auto"/>
      </w:divBdr>
    </w:div>
    <w:div w:id="1461151081">
      <w:bodyDiv w:val="1"/>
      <w:marLeft w:val="0"/>
      <w:marRight w:val="0"/>
      <w:marTop w:val="0"/>
      <w:marBottom w:val="0"/>
      <w:divBdr>
        <w:top w:val="none" w:sz="0" w:space="0" w:color="auto"/>
        <w:left w:val="none" w:sz="0" w:space="0" w:color="auto"/>
        <w:bottom w:val="none" w:sz="0" w:space="0" w:color="auto"/>
        <w:right w:val="none" w:sz="0" w:space="0" w:color="auto"/>
      </w:divBdr>
    </w:div>
    <w:div w:id="1464543548">
      <w:bodyDiv w:val="1"/>
      <w:marLeft w:val="0"/>
      <w:marRight w:val="0"/>
      <w:marTop w:val="0"/>
      <w:marBottom w:val="0"/>
      <w:divBdr>
        <w:top w:val="none" w:sz="0" w:space="0" w:color="auto"/>
        <w:left w:val="none" w:sz="0" w:space="0" w:color="auto"/>
        <w:bottom w:val="none" w:sz="0" w:space="0" w:color="auto"/>
        <w:right w:val="none" w:sz="0" w:space="0" w:color="auto"/>
      </w:divBdr>
    </w:div>
    <w:div w:id="1473018134">
      <w:bodyDiv w:val="1"/>
      <w:marLeft w:val="0"/>
      <w:marRight w:val="0"/>
      <w:marTop w:val="0"/>
      <w:marBottom w:val="0"/>
      <w:divBdr>
        <w:top w:val="none" w:sz="0" w:space="0" w:color="auto"/>
        <w:left w:val="none" w:sz="0" w:space="0" w:color="auto"/>
        <w:bottom w:val="none" w:sz="0" w:space="0" w:color="auto"/>
        <w:right w:val="none" w:sz="0" w:space="0" w:color="auto"/>
      </w:divBdr>
    </w:div>
    <w:div w:id="1485856877">
      <w:bodyDiv w:val="1"/>
      <w:marLeft w:val="0"/>
      <w:marRight w:val="0"/>
      <w:marTop w:val="0"/>
      <w:marBottom w:val="0"/>
      <w:divBdr>
        <w:top w:val="none" w:sz="0" w:space="0" w:color="auto"/>
        <w:left w:val="none" w:sz="0" w:space="0" w:color="auto"/>
        <w:bottom w:val="none" w:sz="0" w:space="0" w:color="auto"/>
        <w:right w:val="none" w:sz="0" w:space="0" w:color="auto"/>
      </w:divBdr>
    </w:div>
    <w:div w:id="1488476592">
      <w:bodyDiv w:val="1"/>
      <w:marLeft w:val="0"/>
      <w:marRight w:val="0"/>
      <w:marTop w:val="0"/>
      <w:marBottom w:val="0"/>
      <w:divBdr>
        <w:top w:val="none" w:sz="0" w:space="0" w:color="auto"/>
        <w:left w:val="none" w:sz="0" w:space="0" w:color="auto"/>
        <w:bottom w:val="none" w:sz="0" w:space="0" w:color="auto"/>
        <w:right w:val="none" w:sz="0" w:space="0" w:color="auto"/>
      </w:divBdr>
    </w:div>
    <w:div w:id="1497112260">
      <w:bodyDiv w:val="1"/>
      <w:marLeft w:val="0"/>
      <w:marRight w:val="0"/>
      <w:marTop w:val="0"/>
      <w:marBottom w:val="0"/>
      <w:divBdr>
        <w:top w:val="none" w:sz="0" w:space="0" w:color="auto"/>
        <w:left w:val="none" w:sz="0" w:space="0" w:color="auto"/>
        <w:bottom w:val="none" w:sz="0" w:space="0" w:color="auto"/>
        <w:right w:val="none" w:sz="0" w:space="0" w:color="auto"/>
      </w:divBdr>
    </w:div>
    <w:div w:id="1506819793">
      <w:bodyDiv w:val="1"/>
      <w:marLeft w:val="0"/>
      <w:marRight w:val="0"/>
      <w:marTop w:val="0"/>
      <w:marBottom w:val="0"/>
      <w:divBdr>
        <w:top w:val="none" w:sz="0" w:space="0" w:color="auto"/>
        <w:left w:val="none" w:sz="0" w:space="0" w:color="auto"/>
        <w:bottom w:val="none" w:sz="0" w:space="0" w:color="auto"/>
        <w:right w:val="none" w:sz="0" w:space="0" w:color="auto"/>
      </w:divBdr>
    </w:div>
    <w:div w:id="1507280618">
      <w:bodyDiv w:val="1"/>
      <w:marLeft w:val="0"/>
      <w:marRight w:val="0"/>
      <w:marTop w:val="0"/>
      <w:marBottom w:val="0"/>
      <w:divBdr>
        <w:top w:val="none" w:sz="0" w:space="0" w:color="auto"/>
        <w:left w:val="none" w:sz="0" w:space="0" w:color="auto"/>
        <w:bottom w:val="none" w:sz="0" w:space="0" w:color="auto"/>
        <w:right w:val="none" w:sz="0" w:space="0" w:color="auto"/>
      </w:divBdr>
    </w:div>
    <w:div w:id="1511336561">
      <w:bodyDiv w:val="1"/>
      <w:marLeft w:val="0"/>
      <w:marRight w:val="0"/>
      <w:marTop w:val="0"/>
      <w:marBottom w:val="0"/>
      <w:divBdr>
        <w:top w:val="none" w:sz="0" w:space="0" w:color="auto"/>
        <w:left w:val="none" w:sz="0" w:space="0" w:color="auto"/>
        <w:bottom w:val="none" w:sz="0" w:space="0" w:color="auto"/>
        <w:right w:val="none" w:sz="0" w:space="0" w:color="auto"/>
      </w:divBdr>
    </w:div>
    <w:div w:id="1527062866">
      <w:bodyDiv w:val="1"/>
      <w:marLeft w:val="0"/>
      <w:marRight w:val="0"/>
      <w:marTop w:val="0"/>
      <w:marBottom w:val="0"/>
      <w:divBdr>
        <w:top w:val="none" w:sz="0" w:space="0" w:color="auto"/>
        <w:left w:val="none" w:sz="0" w:space="0" w:color="auto"/>
        <w:bottom w:val="none" w:sz="0" w:space="0" w:color="auto"/>
        <w:right w:val="none" w:sz="0" w:space="0" w:color="auto"/>
      </w:divBdr>
    </w:div>
    <w:div w:id="1530532853">
      <w:bodyDiv w:val="1"/>
      <w:marLeft w:val="0"/>
      <w:marRight w:val="0"/>
      <w:marTop w:val="0"/>
      <w:marBottom w:val="0"/>
      <w:divBdr>
        <w:top w:val="none" w:sz="0" w:space="0" w:color="auto"/>
        <w:left w:val="none" w:sz="0" w:space="0" w:color="auto"/>
        <w:bottom w:val="none" w:sz="0" w:space="0" w:color="auto"/>
        <w:right w:val="none" w:sz="0" w:space="0" w:color="auto"/>
      </w:divBdr>
    </w:div>
    <w:div w:id="1531604005">
      <w:bodyDiv w:val="1"/>
      <w:marLeft w:val="0"/>
      <w:marRight w:val="0"/>
      <w:marTop w:val="0"/>
      <w:marBottom w:val="0"/>
      <w:divBdr>
        <w:top w:val="none" w:sz="0" w:space="0" w:color="auto"/>
        <w:left w:val="none" w:sz="0" w:space="0" w:color="auto"/>
        <w:bottom w:val="none" w:sz="0" w:space="0" w:color="auto"/>
        <w:right w:val="none" w:sz="0" w:space="0" w:color="auto"/>
      </w:divBdr>
    </w:div>
    <w:div w:id="1551456429">
      <w:bodyDiv w:val="1"/>
      <w:marLeft w:val="0"/>
      <w:marRight w:val="0"/>
      <w:marTop w:val="0"/>
      <w:marBottom w:val="0"/>
      <w:divBdr>
        <w:top w:val="none" w:sz="0" w:space="0" w:color="auto"/>
        <w:left w:val="none" w:sz="0" w:space="0" w:color="auto"/>
        <w:bottom w:val="none" w:sz="0" w:space="0" w:color="auto"/>
        <w:right w:val="none" w:sz="0" w:space="0" w:color="auto"/>
      </w:divBdr>
    </w:div>
    <w:div w:id="1551649905">
      <w:bodyDiv w:val="1"/>
      <w:marLeft w:val="0"/>
      <w:marRight w:val="0"/>
      <w:marTop w:val="0"/>
      <w:marBottom w:val="0"/>
      <w:divBdr>
        <w:top w:val="none" w:sz="0" w:space="0" w:color="auto"/>
        <w:left w:val="none" w:sz="0" w:space="0" w:color="auto"/>
        <w:bottom w:val="none" w:sz="0" w:space="0" w:color="auto"/>
        <w:right w:val="none" w:sz="0" w:space="0" w:color="auto"/>
      </w:divBdr>
    </w:div>
    <w:div w:id="1552186903">
      <w:bodyDiv w:val="1"/>
      <w:marLeft w:val="0"/>
      <w:marRight w:val="0"/>
      <w:marTop w:val="0"/>
      <w:marBottom w:val="0"/>
      <w:divBdr>
        <w:top w:val="none" w:sz="0" w:space="0" w:color="auto"/>
        <w:left w:val="none" w:sz="0" w:space="0" w:color="auto"/>
        <w:bottom w:val="none" w:sz="0" w:space="0" w:color="auto"/>
        <w:right w:val="none" w:sz="0" w:space="0" w:color="auto"/>
      </w:divBdr>
    </w:div>
    <w:div w:id="1557475663">
      <w:bodyDiv w:val="1"/>
      <w:marLeft w:val="0"/>
      <w:marRight w:val="0"/>
      <w:marTop w:val="0"/>
      <w:marBottom w:val="0"/>
      <w:divBdr>
        <w:top w:val="none" w:sz="0" w:space="0" w:color="auto"/>
        <w:left w:val="none" w:sz="0" w:space="0" w:color="auto"/>
        <w:bottom w:val="none" w:sz="0" w:space="0" w:color="auto"/>
        <w:right w:val="none" w:sz="0" w:space="0" w:color="auto"/>
      </w:divBdr>
    </w:div>
    <w:div w:id="1569456440">
      <w:bodyDiv w:val="1"/>
      <w:marLeft w:val="0"/>
      <w:marRight w:val="0"/>
      <w:marTop w:val="0"/>
      <w:marBottom w:val="0"/>
      <w:divBdr>
        <w:top w:val="none" w:sz="0" w:space="0" w:color="auto"/>
        <w:left w:val="none" w:sz="0" w:space="0" w:color="auto"/>
        <w:bottom w:val="none" w:sz="0" w:space="0" w:color="auto"/>
        <w:right w:val="none" w:sz="0" w:space="0" w:color="auto"/>
      </w:divBdr>
    </w:div>
    <w:div w:id="1575236999">
      <w:bodyDiv w:val="1"/>
      <w:marLeft w:val="0"/>
      <w:marRight w:val="0"/>
      <w:marTop w:val="0"/>
      <w:marBottom w:val="0"/>
      <w:divBdr>
        <w:top w:val="none" w:sz="0" w:space="0" w:color="auto"/>
        <w:left w:val="none" w:sz="0" w:space="0" w:color="auto"/>
        <w:bottom w:val="none" w:sz="0" w:space="0" w:color="auto"/>
        <w:right w:val="none" w:sz="0" w:space="0" w:color="auto"/>
      </w:divBdr>
    </w:div>
    <w:div w:id="1576014544">
      <w:bodyDiv w:val="1"/>
      <w:marLeft w:val="0"/>
      <w:marRight w:val="0"/>
      <w:marTop w:val="0"/>
      <w:marBottom w:val="0"/>
      <w:divBdr>
        <w:top w:val="none" w:sz="0" w:space="0" w:color="auto"/>
        <w:left w:val="none" w:sz="0" w:space="0" w:color="auto"/>
        <w:bottom w:val="none" w:sz="0" w:space="0" w:color="auto"/>
        <w:right w:val="none" w:sz="0" w:space="0" w:color="auto"/>
      </w:divBdr>
    </w:div>
    <w:div w:id="1579942417">
      <w:bodyDiv w:val="1"/>
      <w:marLeft w:val="0"/>
      <w:marRight w:val="0"/>
      <w:marTop w:val="0"/>
      <w:marBottom w:val="0"/>
      <w:divBdr>
        <w:top w:val="none" w:sz="0" w:space="0" w:color="auto"/>
        <w:left w:val="none" w:sz="0" w:space="0" w:color="auto"/>
        <w:bottom w:val="none" w:sz="0" w:space="0" w:color="auto"/>
        <w:right w:val="none" w:sz="0" w:space="0" w:color="auto"/>
      </w:divBdr>
    </w:div>
    <w:div w:id="1581259438">
      <w:bodyDiv w:val="1"/>
      <w:marLeft w:val="0"/>
      <w:marRight w:val="0"/>
      <w:marTop w:val="0"/>
      <w:marBottom w:val="0"/>
      <w:divBdr>
        <w:top w:val="none" w:sz="0" w:space="0" w:color="auto"/>
        <w:left w:val="none" w:sz="0" w:space="0" w:color="auto"/>
        <w:bottom w:val="none" w:sz="0" w:space="0" w:color="auto"/>
        <w:right w:val="none" w:sz="0" w:space="0" w:color="auto"/>
      </w:divBdr>
    </w:div>
    <w:div w:id="1581326129">
      <w:bodyDiv w:val="1"/>
      <w:marLeft w:val="0"/>
      <w:marRight w:val="0"/>
      <w:marTop w:val="0"/>
      <w:marBottom w:val="0"/>
      <w:divBdr>
        <w:top w:val="none" w:sz="0" w:space="0" w:color="auto"/>
        <w:left w:val="none" w:sz="0" w:space="0" w:color="auto"/>
        <w:bottom w:val="none" w:sz="0" w:space="0" w:color="auto"/>
        <w:right w:val="none" w:sz="0" w:space="0" w:color="auto"/>
      </w:divBdr>
    </w:div>
    <w:div w:id="1586915320">
      <w:bodyDiv w:val="1"/>
      <w:marLeft w:val="0"/>
      <w:marRight w:val="0"/>
      <w:marTop w:val="0"/>
      <w:marBottom w:val="0"/>
      <w:divBdr>
        <w:top w:val="none" w:sz="0" w:space="0" w:color="auto"/>
        <w:left w:val="none" w:sz="0" w:space="0" w:color="auto"/>
        <w:bottom w:val="none" w:sz="0" w:space="0" w:color="auto"/>
        <w:right w:val="none" w:sz="0" w:space="0" w:color="auto"/>
      </w:divBdr>
    </w:div>
    <w:div w:id="1588270177">
      <w:bodyDiv w:val="1"/>
      <w:marLeft w:val="0"/>
      <w:marRight w:val="0"/>
      <w:marTop w:val="0"/>
      <w:marBottom w:val="0"/>
      <w:divBdr>
        <w:top w:val="none" w:sz="0" w:space="0" w:color="auto"/>
        <w:left w:val="none" w:sz="0" w:space="0" w:color="auto"/>
        <w:bottom w:val="none" w:sz="0" w:space="0" w:color="auto"/>
        <w:right w:val="none" w:sz="0" w:space="0" w:color="auto"/>
      </w:divBdr>
    </w:div>
    <w:div w:id="1593972866">
      <w:bodyDiv w:val="1"/>
      <w:marLeft w:val="0"/>
      <w:marRight w:val="0"/>
      <w:marTop w:val="0"/>
      <w:marBottom w:val="0"/>
      <w:divBdr>
        <w:top w:val="none" w:sz="0" w:space="0" w:color="auto"/>
        <w:left w:val="none" w:sz="0" w:space="0" w:color="auto"/>
        <w:bottom w:val="none" w:sz="0" w:space="0" w:color="auto"/>
        <w:right w:val="none" w:sz="0" w:space="0" w:color="auto"/>
      </w:divBdr>
    </w:div>
    <w:div w:id="1595088934">
      <w:bodyDiv w:val="1"/>
      <w:marLeft w:val="0"/>
      <w:marRight w:val="0"/>
      <w:marTop w:val="0"/>
      <w:marBottom w:val="0"/>
      <w:divBdr>
        <w:top w:val="none" w:sz="0" w:space="0" w:color="auto"/>
        <w:left w:val="none" w:sz="0" w:space="0" w:color="auto"/>
        <w:bottom w:val="none" w:sz="0" w:space="0" w:color="auto"/>
        <w:right w:val="none" w:sz="0" w:space="0" w:color="auto"/>
      </w:divBdr>
    </w:div>
    <w:div w:id="1597513734">
      <w:bodyDiv w:val="1"/>
      <w:marLeft w:val="0"/>
      <w:marRight w:val="0"/>
      <w:marTop w:val="0"/>
      <w:marBottom w:val="0"/>
      <w:divBdr>
        <w:top w:val="none" w:sz="0" w:space="0" w:color="auto"/>
        <w:left w:val="none" w:sz="0" w:space="0" w:color="auto"/>
        <w:bottom w:val="none" w:sz="0" w:space="0" w:color="auto"/>
        <w:right w:val="none" w:sz="0" w:space="0" w:color="auto"/>
      </w:divBdr>
    </w:div>
    <w:div w:id="1598096441">
      <w:bodyDiv w:val="1"/>
      <w:marLeft w:val="0"/>
      <w:marRight w:val="0"/>
      <w:marTop w:val="0"/>
      <w:marBottom w:val="0"/>
      <w:divBdr>
        <w:top w:val="none" w:sz="0" w:space="0" w:color="auto"/>
        <w:left w:val="none" w:sz="0" w:space="0" w:color="auto"/>
        <w:bottom w:val="none" w:sz="0" w:space="0" w:color="auto"/>
        <w:right w:val="none" w:sz="0" w:space="0" w:color="auto"/>
      </w:divBdr>
    </w:div>
    <w:div w:id="1603416105">
      <w:bodyDiv w:val="1"/>
      <w:marLeft w:val="0"/>
      <w:marRight w:val="0"/>
      <w:marTop w:val="0"/>
      <w:marBottom w:val="0"/>
      <w:divBdr>
        <w:top w:val="none" w:sz="0" w:space="0" w:color="auto"/>
        <w:left w:val="none" w:sz="0" w:space="0" w:color="auto"/>
        <w:bottom w:val="none" w:sz="0" w:space="0" w:color="auto"/>
        <w:right w:val="none" w:sz="0" w:space="0" w:color="auto"/>
      </w:divBdr>
    </w:div>
    <w:div w:id="1604193444">
      <w:bodyDiv w:val="1"/>
      <w:marLeft w:val="0"/>
      <w:marRight w:val="0"/>
      <w:marTop w:val="0"/>
      <w:marBottom w:val="0"/>
      <w:divBdr>
        <w:top w:val="none" w:sz="0" w:space="0" w:color="auto"/>
        <w:left w:val="none" w:sz="0" w:space="0" w:color="auto"/>
        <w:bottom w:val="none" w:sz="0" w:space="0" w:color="auto"/>
        <w:right w:val="none" w:sz="0" w:space="0" w:color="auto"/>
      </w:divBdr>
      <w:divsChild>
        <w:div w:id="9527097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611865">
      <w:bodyDiv w:val="1"/>
      <w:marLeft w:val="0"/>
      <w:marRight w:val="0"/>
      <w:marTop w:val="0"/>
      <w:marBottom w:val="0"/>
      <w:divBdr>
        <w:top w:val="none" w:sz="0" w:space="0" w:color="auto"/>
        <w:left w:val="none" w:sz="0" w:space="0" w:color="auto"/>
        <w:bottom w:val="none" w:sz="0" w:space="0" w:color="auto"/>
        <w:right w:val="none" w:sz="0" w:space="0" w:color="auto"/>
      </w:divBdr>
    </w:div>
    <w:div w:id="1609773338">
      <w:bodyDiv w:val="1"/>
      <w:marLeft w:val="0"/>
      <w:marRight w:val="0"/>
      <w:marTop w:val="0"/>
      <w:marBottom w:val="0"/>
      <w:divBdr>
        <w:top w:val="none" w:sz="0" w:space="0" w:color="auto"/>
        <w:left w:val="none" w:sz="0" w:space="0" w:color="auto"/>
        <w:bottom w:val="none" w:sz="0" w:space="0" w:color="auto"/>
        <w:right w:val="none" w:sz="0" w:space="0" w:color="auto"/>
      </w:divBdr>
    </w:div>
    <w:div w:id="1611280429">
      <w:bodyDiv w:val="1"/>
      <w:marLeft w:val="0"/>
      <w:marRight w:val="0"/>
      <w:marTop w:val="0"/>
      <w:marBottom w:val="0"/>
      <w:divBdr>
        <w:top w:val="none" w:sz="0" w:space="0" w:color="auto"/>
        <w:left w:val="none" w:sz="0" w:space="0" w:color="auto"/>
        <w:bottom w:val="none" w:sz="0" w:space="0" w:color="auto"/>
        <w:right w:val="none" w:sz="0" w:space="0" w:color="auto"/>
      </w:divBdr>
    </w:div>
    <w:div w:id="1611472529">
      <w:bodyDiv w:val="1"/>
      <w:marLeft w:val="0"/>
      <w:marRight w:val="0"/>
      <w:marTop w:val="0"/>
      <w:marBottom w:val="0"/>
      <w:divBdr>
        <w:top w:val="none" w:sz="0" w:space="0" w:color="auto"/>
        <w:left w:val="none" w:sz="0" w:space="0" w:color="auto"/>
        <w:bottom w:val="none" w:sz="0" w:space="0" w:color="auto"/>
        <w:right w:val="none" w:sz="0" w:space="0" w:color="auto"/>
      </w:divBdr>
    </w:div>
    <w:div w:id="1614242076">
      <w:bodyDiv w:val="1"/>
      <w:marLeft w:val="0"/>
      <w:marRight w:val="0"/>
      <w:marTop w:val="0"/>
      <w:marBottom w:val="0"/>
      <w:divBdr>
        <w:top w:val="none" w:sz="0" w:space="0" w:color="auto"/>
        <w:left w:val="none" w:sz="0" w:space="0" w:color="auto"/>
        <w:bottom w:val="none" w:sz="0" w:space="0" w:color="auto"/>
        <w:right w:val="none" w:sz="0" w:space="0" w:color="auto"/>
      </w:divBdr>
    </w:div>
    <w:div w:id="1619988890">
      <w:bodyDiv w:val="1"/>
      <w:marLeft w:val="0"/>
      <w:marRight w:val="0"/>
      <w:marTop w:val="0"/>
      <w:marBottom w:val="0"/>
      <w:divBdr>
        <w:top w:val="none" w:sz="0" w:space="0" w:color="auto"/>
        <w:left w:val="none" w:sz="0" w:space="0" w:color="auto"/>
        <w:bottom w:val="none" w:sz="0" w:space="0" w:color="auto"/>
        <w:right w:val="none" w:sz="0" w:space="0" w:color="auto"/>
      </w:divBdr>
    </w:div>
    <w:div w:id="1622421488">
      <w:bodyDiv w:val="1"/>
      <w:marLeft w:val="0"/>
      <w:marRight w:val="0"/>
      <w:marTop w:val="0"/>
      <w:marBottom w:val="0"/>
      <w:divBdr>
        <w:top w:val="none" w:sz="0" w:space="0" w:color="auto"/>
        <w:left w:val="none" w:sz="0" w:space="0" w:color="auto"/>
        <w:bottom w:val="none" w:sz="0" w:space="0" w:color="auto"/>
        <w:right w:val="none" w:sz="0" w:space="0" w:color="auto"/>
      </w:divBdr>
    </w:div>
    <w:div w:id="1635140575">
      <w:bodyDiv w:val="1"/>
      <w:marLeft w:val="0"/>
      <w:marRight w:val="0"/>
      <w:marTop w:val="0"/>
      <w:marBottom w:val="0"/>
      <w:divBdr>
        <w:top w:val="none" w:sz="0" w:space="0" w:color="auto"/>
        <w:left w:val="none" w:sz="0" w:space="0" w:color="auto"/>
        <w:bottom w:val="none" w:sz="0" w:space="0" w:color="auto"/>
        <w:right w:val="none" w:sz="0" w:space="0" w:color="auto"/>
      </w:divBdr>
    </w:div>
    <w:div w:id="1636327140">
      <w:bodyDiv w:val="1"/>
      <w:marLeft w:val="0"/>
      <w:marRight w:val="0"/>
      <w:marTop w:val="0"/>
      <w:marBottom w:val="0"/>
      <w:divBdr>
        <w:top w:val="none" w:sz="0" w:space="0" w:color="auto"/>
        <w:left w:val="none" w:sz="0" w:space="0" w:color="auto"/>
        <w:bottom w:val="none" w:sz="0" w:space="0" w:color="auto"/>
        <w:right w:val="none" w:sz="0" w:space="0" w:color="auto"/>
      </w:divBdr>
    </w:div>
    <w:div w:id="1641108818">
      <w:bodyDiv w:val="1"/>
      <w:marLeft w:val="0"/>
      <w:marRight w:val="0"/>
      <w:marTop w:val="0"/>
      <w:marBottom w:val="0"/>
      <w:divBdr>
        <w:top w:val="none" w:sz="0" w:space="0" w:color="auto"/>
        <w:left w:val="none" w:sz="0" w:space="0" w:color="auto"/>
        <w:bottom w:val="none" w:sz="0" w:space="0" w:color="auto"/>
        <w:right w:val="none" w:sz="0" w:space="0" w:color="auto"/>
      </w:divBdr>
    </w:div>
    <w:div w:id="1641571747">
      <w:bodyDiv w:val="1"/>
      <w:marLeft w:val="0"/>
      <w:marRight w:val="0"/>
      <w:marTop w:val="0"/>
      <w:marBottom w:val="0"/>
      <w:divBdr>
        <w:top w:val="none" w:sz="0" w:space="0" w:color="auto"/>
        <w:left w:val="none" w:sz="0" w:space="0" w:color="auto"/>
        <w:bottom w:val="none" w:sz="0" w:space="0" w:color="auto"/>
        <w:right w:val="none" w:sz="0" w:space="0" w:color="auto"/>
      </w:divBdr>
    </w:div>
    <w:div w:id="1659646649">
      <w:bodyDiv w:val="1"/>
      <w:marLeft w:val="0"/>
      <w:marRight w:val="0"/>
      <w:marTop w:val="0"/>
      <w:marBottom w:val="0"/>
      <w:divBdr>
        <w:top w:val="none" w:sz="0" w:space="0" w:color="auto"/>
        <w:left w:val="none" w:sz="0" w:space="0" w:color="auto"/>
        <w:bottom w:val="none" w:sz="0" w:space="0" w:color="auto"/>
        <w:right w:val="none" w:sz="0" w:space="0" w:color="auto"/>
      </w:divBdr>
    </w:div>
    <w:div w:id="1659918406">
      <w:bodyDiv w:val="1"/>
      <w:marLeft w:val="0"/>
      <w:marRight w:val="0"/>
      <w:marTop w:val="0"/>
      <w:marBottom w:val="0"/>
      <w:divBdr>
        <w:top w:val="none" w:sz="0" w:space="0" w:color="auto"/>
        <w:left w:val="none" w:sz="0" w:space="0" w:color="auto"/>
        <w:bottom w:val="none" w:sz="0" w:space="0" w:color="auto"/>
        <w:right w:val="none" w:sz="0" w:space="0" w:color="auto"/>
      </w:divBdr>
    </w:div>
    <w:div w:id="1664427445">
      <w:bodyDiv w:val="1"/>
      <w:marLeft w:val="0"/>
      <w:marRight w:val="0"/>
      <w:marTop w:val="0"/>
      <w:marBottom w:val="0"/>
      <w:divBdr>
        <w:top w:val="none" w:sz="0" w:space="0" w:color="auto"/>
        <w:left w:val="none" w:sz="0" w:space="0" w:color="auto"/>
        <w:bottom w:val="none" w:sz="0" w:space="0" w:color="auto"/>
        <w:right w:val="none" w:sz="0" w:space="0" w:color="auto"/>
      </w:divBdr>
    </w:div>
    <w:div w:id="1666474337">
      <w:bodyDiv w:val="1"/>
      <w:marLeft w:val="0"/>
      <w:marRight w:val="0"/>
      <w:marTop w:val="0"/>
      <w:marBottom w:val="0"/>
      <w:divBdr>
        <w:top w:val="none" w:sz="0" w:space="0" w:color="auto"/>
        <w:left w:val="none" w:sz="0" w:space="0" w:color="auto"/>
        <w:bottom w:val="none" w:sz="0" w:space="0" w:color="auto"/>
        <w:right w:val="none" w:sz="0" w:space="0" w:color="auto"/>
      </w:divBdr>
    </w:div>
    <w:div w:id="1671324858">
      <w:bodyDiv w:val="1"/>
      <w:marLeft w:val="0"/>
      <w:marRight w:val="0"/>
      <w:marTop w:val="0"/>
      <w:marBottom w:val="0"/>
      <w:divBdr>
        <w:top w:val="none" w:sz="0" w:space="0" w:color="auto"/>
        <w:left w:val="none" w:sz="0" w:space="0" w:color="auto"/>
        <w:bottom w:val="none" w:sz="0" w:space="0" w:color="auto"/>
        <w:right w:val="none" w:sz="0" w:space="0" w:color="auto"/>
      </w:divBdr>
    </w:div>
    <w:div w:id="1673409548">
      <w:bodyDiv w:val="1"/>
      <w:marLeft w:val="0"/>
      <w:marRight w:val="0"/>
      <w:marTop w:val="0"/>
      <w:marBottom w:val="0"/>
      <w:divBdr>
        <w:top w:val="none" w:sz="0" w:space="0" w:color="auto"/>
        <w:left w:val="none" w:sz="0" w:space="0" w:color="auto"/>
        <w:bottom w:val="none" w:sz="0" w:space="0" w:color="auto"/>
        <w:right w:val="none" w:sz="0" w:space="0" w:color="auto"/>
      </w:divBdr>
    </w:div>
    <w:div w:id="1675035997">
      <w:bodyDiv w:val="1"/>
      <w:marLeft w:val="0"/>
      <w:marRight w:val="0"/>
      <w:marTop w:val="0"/>
      <w:marBottom w:val="0"/>
      <w:divBdr>
        <w:top w:val="none" w:sz="0" w:space="0" w:color="auto"/>
        <w:left w:val="none" w:sz="0" w:space="0" w:color="auto"/>
        <w:bottom w:val="none" w:sz="0" w:space="0" w:color="auto"/>
        <w:right w:val="none" w:sz="0" w:space="0" w:color="auto"/>
      </w:divBdr>
    </w:div>
    <w:div w:id="1683239852">
      <w:bodyDiv w:val="1"/>
      <w:marLeft w:val="0"/>
      <w:marRight w:val="0"/>
      <w:marTop w:val="0"/>
      <w:marBottom w:val="0"/>
      <w:divBdr>
        <w:top w:val="none" w:sz="0" w:space="0" w:color="auto"/>
        <w:left w:val="none" w:sz="0" w:space="0" w:color="auto"/>
        <w:bottom w:val="none" w:sz="0" w:space="0" w:color="auto"/>
        <w:right w:val="none" w:sz="0" w:space="0" w:color="auto"/>
      </w:divBdr>
    </w:div>
    <w:div w:id="1687243064">
      <w:bodyDiv w:val="1"/>
      <w:marLeft w:val="0"/>
      <w:marRight w:val="0"/>
      <w:marTop w:val="0"/>
      <w:marBottom w:val="0"/>
      <w:divBdr>
        <w:top w:val="none" w:sz="0" w:space="0" w:color="auto"/>
        <w:left w:val="none" w:sz="0" w:space="0" w:color="auto"/>
        <w:bottom w:val="none" w:sz="0" w:space="0" w:color="auto"/>
        <w:right w:val="none" w:sz="0" w:space="0" w:color="auto"/>
      </w:divBdr>
    </w:div>
    <w:div w:id="1694917083">
      <w:bodyDiv w:val="1"/>
      <w:marLeft w:val="0"/>
      <w:marRight w:val="0"/>
      <w:marTop w:val="0"/>
      <w:marBottom w:val="0"/>
      <w:divBdr>
        <w:top w:val="none" w:sz="0" w:space="0" w:color="auto"/>
        <w:left w:val="none" w:sz="0" w:space="0" w:color="auto"/>
        <w:bottom w:val="none" w:sz="0" w:space="0" w:color="auto"/>
        <w:right w:val="none" w:sz="0" w:space="0" w:color="auto"/>
      </w:divBdr>
    </w:div>
    <w:div w:id="1697542824">
      <w:bodyDiv w:val="1"/>
      <w:marLeft w:val="0"/>
      <w:marRight w:val="0"/>
      <w:marTop w:val="0"/>
      <w:marBottom w:val="0"/>
      <w:divBdr>
        <w:top w:val="none" w:sz="0" w:space="0" w:color="auto"/>
        <w:left w:val="none" w:sz="0" w:space="0" w:color="auto"/>
        <w:bottom w:val="none" w:sz="0" w:space="0" w:color="auto"/>
        <w:right w:val="none" w:sz="0" w:space="0" w:color="auto"/>
      </w:divBdr>
    </w:div>
    <w:div w:id="1698580480">
      <w:bodyDiv w:val="1"/>
      <w:marLeft w:val="0"/>
      <w:marRight w:val="0"/>
      <w:marTop w:val="0"/>
      <w:marBottom w:val="0"/>
      <w:divBdr>
        <w:top w:val="none" w:sz="0" w:space="0" w:color="auto"/>
        <w:left w:val="none" w:sz="0" w:space="0" w:color="auto"/>
        <w:bottom w:val="none" w:sz="0" w:space="0" w:color="auto"/>
        <w:right w:val="none" w:sz="0" w:space="0" w:color="auto"/>
      </w:divBdr>
    </w:div>
    <w:div w:id="1709912835">
      <w:bodyDiv w:val="1"/>
      <w:marLeft w:val="0"/>
      <w:marRight w:val="0"/>
      <w:marTop w:val="0"/>
      <w:marBottom w:val="0"/>
      <w:divBdr>
        <w:top w:val="none" w:sz="0" w:space="0" w:color="auto"/>
        <w:left w:val="none" w:sz="0" w:space="0" w:color="auto"/>
        <w:bottom w:val="none" w:sz="0" w:space="0" w:color="auto"/>
        <w:right w:val="none" w:sz="0" w:space="0" w:color="auto"/>
      </w:divBdr>
    </w:div>
    <w:div w:id="1717464718">
      <w:bodyDiv w:val="1"/>
      <w:marLeft w:val="0"/>
      <w:marRight w:val="0"/>
      <w:marTop w:val="0"/>
      <w:marBottom w:val="0"/>
      <w:divBdr>
        <w:top w:val="none" w:sz="0" w:space="0" w:color="auto"/>
        <w:left w:val="none" w:sz="0" w:space="0" w:color="auto"/>
        <w:bottom w:val="none" w:sz="0" w:space="0" w:color="auto"/>
        <w:right w:val="none" w:sz="0" w:space="0" w:color="auto"/>
      </w:divBdr>
    </w:div>
    <w:div w:id="1723820233">
      <w:bodyDiv w:val="1"/>
      <w:marLeft w:val="0"/>
      <w:marRight w:val="0"/>
      <w:marTop w:val="0"/>
      <w:marBottom w:val="0"/>
      <w:divBdr>
        <w:top w:val="none" w:sz="0" w:space="0" w:color="auto"/>
        <w:left w:val="none" w:sz="0" w:space="0" w:color="auto"/>
        <w:bottom w:val="none" w:sz="0" w:space="0" w:color="auto"/>
        <w:right w:val="none" w:sz="0" w:space="0" w:color="auto"/>
      </w:divBdr>
    </w:div>
    <w:div w:id="1732925956">
      <w:bodyDiv w:val="1"/>
      <w:marLeft w:val="0"/>
      <w:marRight w:val="0"/>
      <w:marTop w:val="0"/>
      <w:marBottom w:val="0"/>
      <w:divBdr>
        <w:top w:val="none" w:sz="0" w:space="0" w:color="auto"/>
        <w:left w:val="none" w:sz="0" w:space="0" w:color="auto"/>
        <w:bottom w:val="none" w:sz="0" w:space="0" w:color="auto"/>
        <w:right w:val="none" w:sz="0" w:space="0" w:color="auto"/>
      </w:divBdr>
    </w:div>
    <w:div w:id="1748070790">
      <w:bodyDiv w:val="1"/>
      <w:marLeft w:val="0"/>
      <w:marRight w:val="0"/>
      <w:marTop w:val="0"/>
      <w:marBottom w:val="0"/>
      <w:divBdr>
        <w:top w:val="none" w:sz="0" w:space="0" w:color="auto"/>
        <w:left w:val="none" w:sz="0" w:space="0" w:color="auto"/>
        <w:bottom w:val="none" w:sz="0" w:space="0" w:color="auto"/>
        <w:right w:val="none" w:sz="0" w:space="0" w:color="auto"/>
      </w:divBdr>
    </w:div>
    <w:div w:id="1750618913">
      <w:bodyDiv w:val="1"/>
      <w:marLeft w:val="0"/>
      <w:marRight w:val="0"/>
      <w:marTop w:val="0"/>
      <w:marBottom w:val="0"/>
      <w:divBdr>
        <w:top w:val="none" w:sz="0" w:space="0" w:color="auto"/>
        <w:left w:val="none" w:sz="0" w:space="0" w:color="auto"/>
        <w:bottom w:val="none" w:sz="0" w:space="0" w:color="auto"/>
        <w:right w:val="none" w:sz="0" w:space="0" w:color="auto"/>
      </w:divBdr>
    </w:div>
    <w:div w:id="1752657864">
      <w:bodyDiv w:val="1"/>
      <w:marLeft w:val="0"/>
      <w:marRight w:val="0"/>
      <w:marTop w:val="0"/>
      <w:marBottom w:val="0"/>
      <w:divBdr>
        <w:top w:val="none" w:sz="0" w:space="0" w:color="auto"/>
        <w:left w:val="none" w:sz="0" w:space="0" w:color="auto"/>
        <w:bottom w:val="none" w:sz="0" w:space="0" w:color="auto"/>
        <w:right w:val="none" w:sz="0" w:space="0" w:color="auto"/>
      </w:divBdr>
    </w:div>
    <w:div w:id="1755664373">
      <w:bodyDiv w:val="1"/>
      <w:marLeft w:val="0"/>
      <w:marRight w:val="0"/>
      <w:marTop w:val="0"/>
      <w:marBottom w:val="0"/>
      <w:divBdr>
        <w:top w:val="none" w:sz="0" w:space="0" w:color="auto"/>
        <w:left w:val="none" w:sz="0" w:space="0" w:color="auto"/>
        <w:bottom w:val="none" w:sz="0" w:space="0" w:color="auto"/>
        <w:right w:val="none" w:sz="0" w:space="0" w:color="auto"/>
      </w:divBdr>
    </w:div>
    <w:div w:id="1765833455">
      <w:bodyDiv w:val="1"/>
      <w:marLeft w:val="0"/>
      <w:marRight w:val="0"/>
      <w:marTop w:val="0"/>
      <w:marBottom w:val="0"/>
      <w:divBdr>
        <w:top w:val="none" w:sz="0" w:space="0" w:color="auto"/>
        <w:left w:val="none" w:sz="0" w:space="0" w:color="auto"/>
        <w:bottom w:val="none" w:sz="0" w:space="0" w:color="auto"/>
        <w:right w:val="none" w:sz="0" w:space="0" w:color="auto"/>
      </w:divBdr>
    </w:div>
    <w:div w:id="1768698990">
      <w:bodyDiv w:val="1"/>
      <w:marLeft w:val="0"/>
      <w:marRight w:val="0"/>
      <w:marTop w:val="0"/>
      <w:marBottom w:val="0"/>
      <w:divBdr>
        <w:top w:val="none" w:sz="0" w:space="0" w:color="auto"/>
        <w:left w:val="none" w:sz="0" w:space="0" w:color="auto"/>
        <w:bottom w:val="none" w:sz="0" w:space="0" w:color="auto"/>
        <w:right w:val="none" w:sz="0" w:space="0" w:color="auto"/>
      </w:divBdr>
    </w:div>
    <w:div w:id="1772317196">
      <w:bodyDiv w:val="1"/>
      <w:marLeft w:val="0"/>
      <w:marRight w:val="0"/>
      <w:marTop w:val="0"/>
      <w:marBottom w:val="0"/>
      <w:divBdr>
        <w:top w:val="none" w:sz="0" w:space="0" w:color="auto"/>
        <w:left w:val="none" w:sz="0" w:space="0" w:color="auto"/>
        <w:bottom w:val="none" w:sz="0" w:space="0" w:color="auto"/>
        <w:right w:val="none" w:sz="0" w:space="0" w:color="auto"/>
      </w:divBdr>
    </w:div>
    <w:div w:id="1776098037">
      <w:bodyDiv w:val="1"/>
      <w:marLeft w:val="0"/>
      <w:marRight w:val="0"/>
      <w:marTop w:val="0"/>
      <w:marBottom w:val="0"/>
      <w:divBdr>
        <w:top w:val="none" w:sz="0" w:space="0" w:color="auto"/>
        <w:left w:val="none" w:sz="0" w:space="0" w:color="auto"/>
        <w:bottom w:val="none" w:sz="0" w:space="0" w:color="auto"/>
        <w:right w:val="none" w:sz="0" w:space="0" w:color="auto"/>
      </w:divBdr>
    </w:div>
    <w:div w:id="1781412071">
      <w:bodyDiv w:val="1"/>
      <w:marLeft w:val="0"/>
      <w:marRight w:val="0"/>
      <w:marTop w:val="0"/>
      <w:marBottom w:val="0"/>
      <w:divBdr>
        <w:top w:val="none" w:sz="0" w:space="0" w:color="auto"/>
        <w:left w:val="none" w:sz="0" w:space="0" w:color="auto"/>
        <w:bottom w:val="none" w:sz="0" w:space="0" w:color="auto"/>
        <w:right w:val="none" w:sz="0" w:space="0" w:color="auto"/>
      </w:divBdr>
    </w:div>
    <w:div w:id="1785878870">
      <w:bodyDiv w:val="1"/>
      <w:marLeft w:val="0"/>
      <w:marRight w:val="0"/>
      <w:marTop w:val="0"/>
      <w:marBottom w:val="0"/>
      <w:divBdr>
        <w:top w:val="none" w:sz="0" w:space="0" w:color="auto"/>
        <w:left w:val="none" w:sz="0" w:space="0" w:color="auto"/>
        <w:bottom w:val="none" w:sz="0" w:space="0" w:color="auto"/>
        <w:right w:val="none" w:sz="0" w:space="0" w:color="auto"/>
      </w:divBdr>
    </w:div>
    <w:div w:id="1797722922">
      <w:bodyDiv w:val="1"/>
      <w:marLeft w:val="0"/>
      <w:marRight w:val="0"/>
      <w:marTop w:val="0"/>
      <w:marBottom w:val="0"/>
      <w:divBdr>
        <w:top w:val="none" w:sz="0" w:space="0" w:color="auto"/>
        <w:left w:val="none" w:sz="0" w:space="0" w:color="auto"/>
        <w:bottom w:val="none" w:sz="0" w:space="0" w:color="auto"/>
        <w:right w:val="none" w:sz="0" w:space="0" w:color="auto"/>
      </w:divBdr>
    </w:div>
    <w:div w:id="1799106785">
      <w:bodyDiv w:val="1"/>
      <w:marLeft w:val="0"/>
      <w:marRight w:val="0"/>
      <w:marTop w:val="0"/>
      <w:marBottom w:val="0"/>
      <w:divBdr>
        <w:top w:val="none" w:sz="0" w:space="0" w:color="auto"/>
        <w:left w:val="none" w:sz="0" w:space="0" w:color="auto"/>
        <w:bottom w:val="none" w:sz="0" w:space="0" w:color="auto"/>
        <w:right w:val="none" w:sz="0" w:space="0" w:color="auto"/>
      </w:divBdr>
    </w:div>
    <w:div w:id="1806700584">
      <w:bodyDiv w:val="1"/>
      <w:marLeft w:val="0"/>
      <w:marRight w:val="0"/>
      <w:marTop w:val="0"/>
      <w:marBottom w:val="0"/>
      <w:divBdr>
        <w:top w:val="none" w:sz="0" w:space="0" w:color="auto"/>
        <w:left w:val="none" w:sz="0" w:space="0" w:color="auto"/>
        <w:bottom w:val="none" w:sz="0" w:space="0" w:color="auto"/>
        <w:right w:val="none" w:sz="0" w:space="0" w:color="auto"/>
      </w:divBdr>
    </w:div>
    <w:div w:id="1808234822">
      <w:bodyDiv w:val="1"/>
      <w:marLeft w:val="0"/>
      <w:marRight w:val="0"/>
      <w:marTop w:val="0"/>
      <w:marBottom w:val="0"/>
      <w:divBdr>
        <w:top w:val="none" w:sz="0" w:space="0" w:color="auto"/>
        <w:left w:val="none" w:sz="0" w:space="0" w:color="auto"/>
        <w:bottom w:val="none" w:sz="0" w:space="0" w:color="auto"/>
        <w:right w:val="none" w:sz="0" w:space="0" w:color="auto"/>
      </w:divBdr>
      <w:divsChild>
        <w:div w:id="1549487562">
          <w:marLeft w:val="0"/>
          <w:marRight w:val="0"/>
          <w:marTop w:val="0"/>
          <w:marBottom w:val="0"/>
          <w:divBdr>
            <w:top w:val="none" w:sz="0" w:space="0" w:color="auto"/>
            <w:left w:val="none" w:sz="0" w:space="0" w:color="auto"/>
            <w:bottom w:val="none" w:sz="0" w:space="0" w:color="auto"/>
            <w:right w:val="none" w:sz="0" w:space="0" w:color="auto"/>
          </w:divBdr>
          <w:divsChild>
            <w:div w:id="213388835">
              <w:marLeft w:val="0"/>
              <w:marRight w:val="0"/>
              <w:marTop w:val="0"/>
              <w:marBottom w:val="0"/>
              <w:divBdr>
                <w:top w:val="none" w:sz="0" w:space="0" w:color="auto"/>
                <w:left w:val="none" w:sz="0" w:space="0" w:color="auto"/>
                <w:bottom w:val="none" w:sz="0" w:space="0" w:color="auto"/>
                <w:right w:val="none" w:sz="0" w:space="0" w:color="auto"/>
              </w:divBdr>
              <w:divsChild>
                <w:div w:id="1212812032">
                  <w:marLeft w:val="0"/>
                  <w:marRight w:val="0"/>
                  <w:marTop w:val="0"/>
                  <w:marBottom w:val="0"/>
                  <w:divBdr>
                    <w:top w:val="none" w:sz="0" w:space="0" w:color="auto"/>
                    <w:left w:val="none" w:sz="0" w:space="0" w:color="auto"/>
                    <w:bottom w:val="none" w:sz="0" w:space="0" w:color="auto"/>
                    <w:right w:val="none" w:sz="0" w:space="0" w:color="auto"/>
                  </w:divBdr>
                  <w:divsChild>
                    <w:div w:id="1588193">
                      <w:marLeft w:val="0"/>
                      <w:marRight w:val="0"/>
                      <w:marTop w:val="0"/>
                      <w:marBottom w:val="0"/>
                      <w:divBdr>
                        <w:top w:val="none" w:sz="0" w:space="0" w:color="auto"/>
                        <w:left w:val="none" w:sz="0" w:space="0" w:color="auto"/>
                        <w:bottom w:val="none" w:sz="0" w:space="0" w:color="auto"/>
                        <w:right w:val="none" w:sz="0" w:space="0" w:color="auto"/>
                      </w:divBdr>
                      <w:divsChild>
                        <w:div w:id="2045979384">
                          <w:marLeft w:val="0"/>
                          <w:marRight w:val="0"/>
                          <w:marTop w:val="0"/>
                          <w:marBottom w:val="0"/>
                          <w:divBdr>
                            <w:top w:val="none" w:sz="0" w:space="0" w:color="auto"/>
                            <w:left w:val="none" w:sz="0" w:space="0" w:color="auto"/>
                            <w:bottom w:val="none" w:sz="0" w:space="0" w:color="auto"/>
                            <w:right w:val="none" w:sz="0" w:space="0" w:color="auto"/>
                          </w:divBdr>
                          <w:divsChild>
                            <w:div w:id="133761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635018">
      <w:bodyDiv w:val="1"/>
      <w:marLeft w:val="0"/>
      <w:marRight w:val="0"/>
      <w:marTop w:val="0"/>
      <w:marBottom w:val="0"/>
      <w:divBdr>
        <w:top w:val="none" w:sz="0" w:space="0" w:color="auto"/>
        <w:left w:val="none" w:sz="0" w:space="0" w:color="auto"/>
        <w:bottom w:val="none" w:sz="0" w:space="0" w:color="auto"/>
        <w:right w:val="none" w:sz="0" w:space="0" w:color="auto"/>
      </w:divBdr>
    </w:div>
    <w:div w:id="1816332182">
      <w:bodyDiv w:val="1"/>
      <w:marLeft w:val="0"/>
      <w:marRight w:val="0"/>
      <w:marTop w:val="0"/>
      <w:marBottom w:val="0"/>
      <w:divBdr>
        <w:top w:val="none" w:sz="0" w:space="0" w:color="auto"/>
        <w:left w:val="none" w:sz="0" w:space="0" w:color="auto"/>
        <w:bottom w:val="none" w:sz="0" w:space="0" w:color="auto"/>
        <w:right w:val="none" w:sz="0" w:space="0" w:color="auto"/>
      </w:divBdr>
    </w:div>
    <w:div w:id="1820221516">
      <w:bodyDiv w:val="1"/>
      <w:marLeft w:val="0"/>
      <w:marRight w:val="0"/>
      <w:marTop w:val="0"/>
      <w:marBottom w:val="0"/>
      <w:divBdr>
        <w:top w:val="none" w:sz="0" w:space="0" w:color="auto"/>
        <w:left w:val="none" w:sz="0" w:space="0" w:color="auto"/>
        <w:bottom w:val="none" w:sz="0" w:space="0" w:color="auto"/>
        <w:right w:val="none" w:sz="0" w:space="0" w:color="auto"/>
      </w:divBdr>
    </w:div>
    <w:div w:id="1820609519">
      <w:bodyDiv w:val="1"/>
      <w:marLeft w:val="0"/>
      <w:marRight w:val="0"/>
      <w:marTop w:val="0"/>
      <w:marBottom w:val="0"/>
      <w:divBdr>
        <w:top w:val="none" w:sz="0" w:space="0" w:color="auto"/>
        <w:left w:val="none" w:sz="0" w:space="0" w:color="auto"/>
        <w:bottom w:val="none" w:sz="0" w:space="0" w:color="auto"/>
        <w:right w:val="none" w:sz="0" w:space="0" w:color="auto"/>
      </w:divBdr>
    </w:div>
    <w:div w:id="1827821473">
      <w:bodyDiv w:val="1"/>
      <w:marLeft w:val="0"/>
      <w:marRight w:val="0"/>
      <w:marTop w:val="0"/>
      <w:marBottom w:val="0"/>
      <w:divBdr>
        <w:top w:val="none" w:sz="0" w:space="0" w:color="auto"/>
        <w:left w:val="none" w:sz="0" w:space="0" w:color="auto"/>
        <w:bottom w:val="none" w:sz="0" w:space="0" w:color="auto"/>
        <w:right w:val="none" w:sz="0" w:space="0" w:color="auto"/>
      </w:divBdr>
    </w:div>
    <w:div w:id="1836528513">
      <w:bodyDiv w:val="1"/>
      <w:marLeft w:val="0"/>
      <w:marRight w:val="0"/>
      <w:marTop w:val="0"/>
      <w:marBottom w:val="0"/>
      <w:divBdr>
        <w:top w:val="none" w:sz="0" w:space="0" w:color="auto"/>
        <w:left w:val="none" w:sz="0" w:space="0" w:color="auto"/>
        <w:bottom w:val="none" w:sz="0" w:space="0" w:color="auto"/>
        <w:right w:val="none" w:sz="0" w:space="0" w:color="auto"/>
      </w:divBdr>
    </w:div>
    <w:div w:id="1841045787">
      <w:bodyDiv w:val="1"/>
      <w:marLeft w:val="0"/>
      <w:marRight w:val="0"/>
      <w:marTop w:val="0"/>
      <w:marBottom w:val="0"/>
      <w:divBdr>
        <w:top w:val="none" w:sz="0" w:space="0" w:color="auto"/>
        <w:left w:val="none" w:sz="0" w:space="0" w:color="auto"/>
        <w:bottom w:val="none" w:sz="0" w:space="0" w:color="auto"/>
        <w:right w:val="none" w:sz="0" w:space="0" w:color="auto"/>
      </w:divBdr>
    </w:div>
    <w:div w:id="1842504492">
      <w:bodyDiv w:val="1"/>
      <w:marLeft w:val="0"/>
      <w:marRight w:val="0"/>
      <w:marTop w:val="0"/>
      <w:marBottom w:val="0"/>
      <w:divBdr>
        <w:top w:val="none" w:sz="0" w:space="0" w:color="auto"/>
        <w:left w:val="none" w:sz="0" w:space="0" w:color="auto"/>
        <w:bottom w:val="none" w:sz="0" w:space="0" w:color="auto"/>
        <w:right w:val="none" w:sz="0" w:space="0" w:color="auto"/>
      </w:divBdr>
    </w:div>
    <w:div w:id="1846435908">
      <w:bodyDiv w:val="1"/>
      <w:marLeft w:val="0"/>
      <w:marRight w:val="0"/>
      <w:marTop w:val="0"/>
      <w:marBottom w:val="0"/>
      <w:divBdr>
        <w:top w:val="none" w:sz="0" w:space="0" w:color="auto"/>
        <w:left w:val="none" w:sz="0" w:space="0" w:color="auto"/>
        <w:bottom w:val="none" w:sz="0" w:space="0" w:color="auto"/>
        <w:right w:val="none" w:sz="0" w:space="0" w:color="auto"/>
      </w:divBdr>
      <w:divsChild>
        <w:div w:id="519395394">
          <w:marLeft w:val="0"/>
          <w:marRight w:val="0"/>
          <w:marTop w:val="0"/>
          <w:marBottom w:val="0"/>
          <w:divBdr>
            <w:top w:val="none" w:sz="0" w:space="0" w:color="auto"/>
            <w:left w:val="none" w:sz="0" w:space="0" w:color="auto"/>
            <w:bottom w:val="none" w:sz="0" w:space="0" w:color="auto"/>
            <w:right w:val="none" w:sz="0" w:space="0" w:color="auto"/>
          </w:divBdr>
          <w:divsChild>
            <w:div w:id="1554346410">
              <w:marLeft w:val="0"/>
              <w:marRight w:val="0"/>
              <w:marTop w:val="0"/>
              <w:marBottom w:val="0"/>
              <w:divBdr>
                <w:top w:val="none" w:sz="0" w:space="0" w:color="auto"/>
                <w:left w:val="none" w:sz="0" w:space="0" w:color="auto"/>
                <w:bottom w:val="none" w:sz="0" w:space="0" w:color="auto"/>
                <w:right w:val="none" w:sz="0" w:space="0" w:color="auto"/>
              </w:divBdr>
              <w:divsChild>
                <w:div w:id="746339058">
                  <w:marLeft w:val="0"/>
                  <w:marRight w:val="0"/>
                  <w:marTop w:val="0"/>
                  <w:marBottom w:val="0"/>
                  <w:divBdr>
                    <w:top w:val="none" w:sz="0" w:space="0" w:color="auto"/>
                    <w:left w:val="none" w:sz="0" w:space="0" w:color="auto"/>
                    <w:bottom w:val="none" w:sz="0" w:space="0" w:color="auto"/>
                    <w:right w:val="none" w:sz="0" w:space="0" w:color="auto"/>
                  </w:divBdr>
                  <w:divsChild>
                    <w:div w:id="284851927">
                      <w:marLeft w:val="0"/>
                      <w:marRight w:val="0"/>
                      <w:marTop w:val="0"/>
                      <w:marBottom w:val="0"/>
                      <w:divBdr>
                        <w:top w:val="none" w:sz="0" w:space="0" w:color="auto"/>
                        <w:left w:val="none" w:sz="0" w:space="0" w:color="auto"/>
                        <w:bottom w:val="none" w:sz="0" w:space="0" w:color="auto"/>
                        <w:right w:val="none" w:sz="0" w:space="0" w:color="auto"/>
                      </w:divBdr>
                      <w:divsChild>
                        <w:div w:id="1928923190">
                          <w:marLeft w:val="0"/>
                          <w:marRight w:val="0"/>
                          <w:marTop w:val="0"/>
                          <w:marBottom w:val="0"/>
                          <w:divBdr>
                            <w:top w:val="none" w:sz="0" w:space="0" w:color="auto"/>
                            <w:left w:val="none" w:sz="0" w:space="0" w:color="auto"/>
                            <w:bottom w:val="none" w:sz="0" w:space="0" w:color="auto"/>
                            <w:right w:val="none" w:sz="0" w:space="0" w:color="auto"/>
                          </w:divBdr>
                          <w:divsChild>
                            <w:div w:id="179289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185935">
      <w:bodyDiv w:val="1"/>
      <w:marLeft w:val="0"/>
      <w:marRight w:val="0"/>
      <w:marTop w:val="0"/>
      <w:marBottom w:val="0"/>
      <w:divBdr>
        <w:top w:val="none" w:sz="0" w:space="0" w:color="auto"/>
        <w:left w:val="none" w:sz="0" w:space="0" w:color="auto"/>
        <w:bottom w:val="none" w:sz="0" w:space="0" w:color="auto"/>
        <w:right w:val="none" w:sz="0" w:space="0" w:color="auto"/>
      </w:divBdr>
    </w:div>
    <w:div w:id="1862089062">
      <w:bodyDiv w:val="1"/>
      <w:marLeft w:val="0"/>
      <w:marRight w:val="0"/>
      <w:marTop w:val="0"/>
      <w:marBottom w:val="0"/>
      <w:divBdr>
        <w:top w:val="none" w:sz="0" w:space="0" w:color="auto"/>
        <w:left w:val="none" w:sz="0" w:space="0" w:color="auto"/>
        <w:bottom w:val="none" w:sz="0" w:space="0" w:color="auto"/>
        <w:right w:val="none" w:sz="0" w:space="0" w:color="auto"/>
      </w:divBdr>
    </w:div>
    <w:div w:id="1862666007">
      <w:bodyDiv w:val="1"/>
      <w:marLeft w:val="0"/>
      <w:marRight w:val="0"/>
      <w:marTop w:val="0"/>
      <w:marBottom w:val="0"/>
      <w:divBdr>
        <w:top w:val="none" w:sz="0" w:space="0" w:color="auto"/>
        <w:left w:val="none" w:sz="0" w:space="0" w:color="auto"/>
        <w:bottom w:val="none" w:sz="0" w:space="0" w:color="auto"/>
        <w:right w:val="none" w:sz="0" w:space="0" w:color="auto"/>
      </w:divBdr>
    </w:div>
    <w:div w:id="1870727240">
      <w:bodyDiv w:val="1"/>
      <w:marLeft w:val="0"/>
      <w:marRight w:val="0"/>
      <w:marTop w:val="0"/>
      <w:marBottom w:val="0"/>
      <w:divBdr>
        <w:top w:val="none" w:sz="0" w:space="0" w:color="auto"/>
        <w:left w:val="none" w:sz="0" w:space="0" w:color="auto"/>
        <w:bottom w:val="none" w:sz="0" w:space="0" w:color="auto"/>
        <w:right w:val="none" w:sz="0" w:space="0" w:color="auto"/>
      </w:divBdr>
    </w:div>
    <w:div w:id="1872496826">
      <w:bodyDiv w:val="1"/>
      <w:marLeft w:val="0"/>
      <w:marRight w:val="0"/>
      <w:marTop w:val="0"/>
      <w:marBottom w:val="0"/>
      <w:divBdr>
        <w:top w:val="none" w:sz="0" w:space="0" w:color="auto"/>
        <w:left w:val="none" w:sz="0" w:space="0" w:color="auto"/>
        <w:bottom w:val="none" w:sz="0" w:space="0" w:color="auto"/>
        <w:right w:val="none" w:sz="0" w:space="0" w:color="auto"/>
      </w:divBdr>
    </w:div>
    <w:div w:id="1888570056">
      <w:bodyDiv w:val="1"/>
      <w:marLeft w:val="0"/>
      <w:marRight w:val="0"/>
      <w:marTop w:val="0"/>
      <w:marBottom w:val="0"/>
      <w:divBdr>
        <w:top w:val="none" w:sz="0" w:space="0" w:color="auto"/>
        <w:left w:val="none" w:sz="0" w:space="0" w:color="auto"/>
        <w:bottom w:val="none" w:sz="0" w:space="0" w:color="auto"/>
        <w:right w:val="none" w:sz="0" w:space="0" w:color="auto"/>
      </w:divBdr>
    </w:div>
    <w:div w:id="1900020530">
      <w:bodyDiv w:val="1"/>
      <w:marLeft w:val="0"/>
      <w:marRight w:val="0"/>
      <w:marTop w:val="0"/>
      <w:marBottom w:val="0"/>
      <w:divBdr>
        <w:top w:val="none" w:sz="0" w:space="0" w:color="auto"/>
        <w:left w:val="none" w:sz="0" w:space="0" w:color="auto"/>
        <w:bottom w:val="none" w:sz="0" w:space="0" w:color="auto"/>
        <w:right w:val="none" w:sz="0" w:space="0" w:color="auto"/>
      </w:divBdr>
    </w:div>
    <w:div w:id="1900438842">
      <w:bodyDiv w:val="1"/>
      <w:marLeft w:val="0"/>
      <w:marRight w:val="0"/>
      <w:marTop w:val="0"/>
      <w:marBottom w:val="0"/>
      <w:divBdr>
        <w:top w:val="none" w:sz="0" w:space="0" w:color="auto"/>
        <w:left w:val="none" w:sz="0" w:space="0" w:color="auto"/>
        <w:bottom w:val="none" w:sz="0" w:space="0" w:color="auto"/>
        <w:right w:val="none" w:sz="0" w:space="0" w:color="auto"/>
      </w:divBdr>
    </w:div>
    <w:div w:id="1911232089">
      <w:bodyDiv w:val="1"/>
      <w:marLeft w:val="0"/>
      <w:marRight w:val="0"/>
      <w:marTop w:val="0"/>
      <w:marBottom w:val="0"/>
      <w:divBdr>
        <w:top w:val="none" w:sz="0" w:space="0" w:color="auto"/>
        <w:left w:val="none" w:sz="0" w:space="0" w:color="auto"/>
        <w:bottom w:val="none" w:sz="0" w:space="0" w:color="auto"/>
        <w:right w:val="none" w:sz="0" w:space="0" w:color="auto"/>
      </w:divBdr>
    </w:div>
    <w:div w:id="1922569111">
      <w:bodyDiv w:val="1"/>
      <w:marLeft w:val="0"/>
      <w:marRight w:val="0"/>
      <w:marTop w:val="0"/>
      <w:marBottom w:val="0"/>
      <w:divBdr>
        <w:top w:val="none" w:sz="0" w:space="0" w:color="auto"/>
        <w:left w:val="none" w:sz="0" w:space="0" w:color="auto"/>
        <w:bottom w:val="none" w:sz="0" w:space="0" w:color="auto"/>
        <w:right w:val="none" w:sz="0" w:space="0" w:color="auto"/>
      </w:divBdr>
    </w:div>
    <w:div w:id="1924027587">
      <w:bodyDiv w:val="1"/>
      <w:marLeft w:val="0"/>
      <w:marRight w:val="0"/>
      <w:marTop w:val="0"/>
      <w:marBottom w:val="0"/>
      <w:divBdr>
        <w:top w:val="none" w:sz="0" w:space="0" w:color="auto"/>
        <w:left w:val="none" w:sz="0" w:space="0" w:color="auto"/>
        <w:bottom w:val="none" w:sz="0" w:space="0" w:color="auto"/>
        <w:right w:val="none" w:sz="0" w:space="0" w:color="auto"/>
      </w:divBdr>
    </w:div>
    <w:div w:id="1927417612">
      <w:bodyDiv w:val="1"/>
      <w:marLeft w:val="0"/>
      <w:marRight w:val="0"/>
      <w:marTop w:val="0"/>
      <w:marBottom w:val="0"/>
      <w:divBdr>
        <w:top w:val="none" w:sz="0" w:space="0" w:color="auto"/>
        <w:left w:val="none" w:sz="0" w:space="0" w:color="auto"/>
        <w:bottom w:val="none" w:sz="0" w:space="0" w:color="auto"/>
        <w:right w:val="none" w:sz="0" w:space="0" w:color="auto"/>
      </w:divBdr>
    </w:div>
    <w:div w:id="1929730332">
      <w:bodyDiv w:val="1"/>
      <w:marLeft w:val="0"/>
      <w:marRight w:val="0"/>
      <w:marTop w:val="0"/>
      <w:marBottom w:val="0"/>
      <w:divBdr>
        <w:top w:val="none" w:sz="0" w:space="0" w:color="auto"/>
        <w:left w:val="none" w:sz="0" w:space="0" w:color="auto"/>
        <w:bottom w:val="none" w:sz="0" w:space="0" w:color="auto"/>
        <w:right w:val="none" w:sz="0" w:space="0" w:color="auto"/>
      </w:divBdr>
    </w:div>
    <w:div w:id="1929852755">
      <w:bodyDiv w:val="1"/>
      <w:marLeft w:val="0"/>
      <w:marRight w:val="0"/>
      <w:marTop w:val="0"/>
      <w:marBottom w:val="0"/>
      <w:divBdr>
        <w:top w:val="none" w:sz="0" w:space="0" w:color="auto"/>
        <w:left w:val="none" w:sz="0" w:space="0" w:color="auto"/>
        <w:bottom w:val="none" w:sz="0" w:space="0" w:color="auto"/>
        <w:right w:val="none" w:sz="0" w:space="0" w:color="auto"/>
      </w:divBdr>
    </w:div>
    <w:div w:id="1930695368">
      <w:bodyDiv w:val="1"/>
      <w:marLeft w:val="0"/>
      <w:marRight w:val="0"/>
      <w:marTop w:val="0"/>
      <w:marBottom w:val="0"/>
      <w:divBdr>
        <w:top w:val="none" w:sz="0" w:space="0" w:color="auto"/>
        <w:left w:val="none" w:sz="0" w:space="0" w:color="auto"/>
        <w:bottom w:val="none" w:sz="0" w:space="0" w:color="auto"/>
        <w:right w:val="none" w:sz="0" w:space="0" w:color="auto"/>
      </w:divBdr>
    </w:div>
    <w:div w:id="1940329493">
      <w:bodyDiv w:val="1"/>
      <w:marLeft w:val="0"/>
      <w:marRight w:val="0"/>
      <w:marTop w:val="0"/>
      <w:marBottom w:val="0"/>
      <w:divBdr>
        <w:top w:val="none" w:sz="0" w:space="0" w:color="auto"/>
        <w:left w:val="none" w:sz="0" w:space="0" w:color="auto"/>
        <w:bottom w:val="none" w:sz="0" w:space="0" w:color="auto"/>
        <w:right w:val="none" w:sz="0" w:space="0" w:color="auto"/>
      </w:divBdr>
    </w:div>
    <w:div w:id="1941138787">
      <w:bodyDiv w:val="1"/>
      <w:marLeft w:val="0"/>
      <w:marRight w:val="0"/>
      <w:marTop w:val="0"/>
      <w:marBottom w:val="0"/>
      <w:divBdr>
        <w:top w:val="none" w:sz="0" w:space="0" w:color="auto"/>
        <w:left w:val="none" w:sz="0" w:space="0" w:color="auto"/>
        <w:bottom w:val="none" w:sz="0" w:space="0" w:color="auto"/>
        <w:right w:val="none" w:sz="0" w:space="0" w:color="auto"/>
      </w:divBdr>
    </w:div>
    <w:div w:id="1941182066">
      <w:bodyDiv w:val="1"/>
      <w:marLeft w:val="0"/>
      <w:marRight w:val="0"/>
      <w:marTop w:val="0"/>
      <w:marBottom w:val="0"/>
      <w:divBdr>
        <w:top w:val="none" w:sz="0" w:space="0" w:color="auto"/>
        <w:left w:val="none" w:sz="0" w:space="0" w:color="auto"/>
        <w:bottom w:val="none" w:sz="0" w:space="0" w:color="auto"/>
        <w:right w:val="none" w:sz="0" w:space="0" w:color="auto"/>
      </w:divBdr>
    </w:div>
    <w:div w:id="1941598096">
      <w:bodyDiv w:val="1"/>
      <w:marLeft w:val="0"/>
      <w:marRight w:val="0"/>
      <w:marTop w:val="0"/>
      <w:marBottom w:val="0"/>
      <w:divBdr>
        <w:top w:val="none" w:sz="0" w:space="0" w:color="auto"/>
        <w:left w:val="none" w:sz="0" w:space="0" w:color="auto"/>
        <w:bottom w:val="none" w:sz="0" w:space="0" w:color="auto"/>
        <w:right w:val="none" w:sz="0" w:space="0" w:color="auto"/>
      </w:divBdr>
    </w:div>
    <w:div w:id="1944919536">
      <w:bodyDiv w:val="1"/>
      <w:marLeft w:val="0"/>
      <w:marRight w:val="0"/>
      <w:marTop w:val="0"/>
      <w:marBottom w:val="0"/>
      <w:divBdr>
        <w:top w:val="none" w:sz="0" w:space="0" w:color="auto"/>
        <w:left w:val="none" w:sz="0" w:space="0" w:color="auto"/>
        <w:bottom w:val="none" w:sz="0" w:space="0" w:color="auto"/>
        <w:right w:val="none" w:sz="0" w:space="0" w:color="auto"/>
      </w:divBdr>
    </w:div>
    <w:div w:id="1945183649">
      <w:bodyDiv w:val="1"/>
      <w:marLeft w:val="0"/>
      <w:marRight w:val="0"/>
      <w:marTop w:val="0"/>
      <w:marBottom w:val="0"/>
      <w:divBdr>
        <w:top w:val="none" w:sz="0" w:space="0" w:color="auto"/>
        <w:left w:val="none" w:sz="0" w:space="0" w:color="auto"/>
        <w:bottom w:val="none" w:sz="0" w:space="0" w:color="auto"/>
        <w:right w:val="none" w:sz="0" w:space="0" w:color="auto"/>
      </w:divBdr>
    </w:div>
    <w:div w:id="1946691194">
      <w:bodyDiv w:val="1"/>
      <w:marLeft w:val="0"/>
      <w:marRight w:val="0"/>
      <w:marTop w:val="0"/>
      <w:marBottom w:val="0"/>
      <w:divBdr>
        <w:top w:val="none" w:sz="0" w:space="0" w:color="auto"/>
        <w:left w:val="none" w:sz="0" w:space="0" w:color="auto"/>
        <w:bottom w:val="none" w:sz="0" w:space="0" w:color="auto"/>
        <w:right w:val="none" w:sz="0" w:space="0" w:color="auto"/>
      </w:divBdr>
    </w:div>
    <w:div w:id="1952394709">
      <w:bodyDiv w:val="1"/>
      <w:marLeft w:val="0"/>
      <w:marRight w:val="0"/>
      <w:marTop w:val="0"/>
      <w:marBottom w:val="0"/>
      <w:divBdr>
        <w:top w:val="none" w:sz="0" w:space="0" w:color="auto"/>
        <w:left w:val="none" w:sz="0" w:space="0" w:color="auto"/>
        <w:bottom w:val="none" w:sz="0" w:space="0" w:color="auto"/>
        <w:right w:val="none" w:sz="0" w:space="0" w:color="auto"/>
      </w:divBdr>
    </w:div>
    <w:div w:id="1953517765">
      <w:bodyDiv w:val="1"/>
      <w:marLeft w:val="0"/>
      <w:marRight w:val="0"/>
      <w:marTop w:val="0"/>
      <w:marBottom w:val="0"/>
      <w:divBdr>
        <w:top w:val="none" w:sz="0" w:space="0" w:color="auto"/>
        <w:left w:val="none" w:sz="0" w:space="0" w:color="auto"/>
        <w:bottom w:val="none" w:sz="0" w:space="0" w:color="auto"/>
        <w:right w:val="none" w:sz="0" w:space="0" w:color="auto"/>
      </w:divBdr>
    </w:div>
    <w:div w:id="1958632717">
      <w:bodyDiv w:val="1"/>
      <w:marLeft w:val="0"/>
      <w:marRight w:val="0"/>
      <w:marTop w:val="0"/>
      <w:marBottom w:val="0"/>
      <w:divBdr>
        <w:top w:val="none" w:sz="0" w:space="0" w:color="auto"/>
        <w:left w:val="none" w:sz="0" w:space="0" w:color="auto"/>
        <w:bottom w:val="none" w:sz="0" w:space="0" w:color="auto"/>
        <w:right w:val="none" w:sz="0" w:space="0" w:color="auto"/>
      </w:divBdr>
    </w:div>
    <w:div w:id="1968271731">
      <w:bodyDiv w:val="1"/>
      <w:marLeft w:val="0"/>
      <w:marRight w:val="0"/>
      <w:marTop w:val="0"/>
      <w:marBottom w:val="0"/>
      <w:divBdr>
        <w:top w:val="none" w:sz="0" w:space="0" w:color="auto"/>
        <w:left w:val="none" w:sz="0" w:space="0" w:color="auto"/>
        <w:bottom w:val="none" w:sz="0" w:space="0" w:color="auto"/>
        <w:right w:val="none" w:sz="0" w:space="0" w:color="auto"/>
      </w:divBdr>
    </w:div>
    <w:div w:id="1972051925">
      <w:bodyDiv w:val="1"/>
      <w:marLeft w:val="0"/>
      <w:marRight w:val="0"/>
      <w:marTop w:val="0"/>
      <w:marBottom w:val="0"/>
      <w:divBdr>
        <w:top w:val="none" w:sz="0" w:space="0" w:color="auto"/>
        <w:left w:val="none" w:sz="0" w:space="0" w:color="auto"/>
        <w:bottom w:val="none" w:sz="0" w:space="0" w:color="auto"/>
        <w:right w:val="none" w:sz="0" w:space="0" w:color="auto"/>
      </w:divBdr>
    </w:div>
    <w:div w:id="1985501484">
      <w:bodyDiv w:val="1"/>
      <w:marLeft w:val="0"/>
      <w:marRight w:val="0"/>
      <w:marTop w:val="0"/>
      <w:marBottom w:val="0"/>
      <w:divBdr>
        <w:top w:val="none" w:sz="0" w:space="0" w:color="auto"/>
        <w:left w:val="none" w:sz="0" w:space="0" w:color="auto"/>
        <w:bottom w:val="none" w:sz="0" w:space="0" w:color="auto"/>
        <w:right w:val="none" w:sz="0" w:space="0" w:color="auto"/>
      </w:divBdr>
    </w:div>
    <w:div w:id="1985811147">
      <w:bodyDiv w:val="1"/>
      <w:marLeft w:val="0"/>
      <w:marRight w:val="0"/>
      <w:marTop w:val="0"/>
      <w:marBottom w:val="0"/>
      <w:divBdr>
        <w:top w:val="none" w:sz="0" w:space="0" w:color="auto"/>
        <w:left w:val="none" w:sz="0" w:space="0" w:color="auto"/>
        <w:bottom w:val="none" w:sz="0" w:space="0" w:color="auto"/>
        <w:right w:val="none" w:sz="0" w:space="0" w:color="auto"/>
      </w:divBdr>
    </w:div>
    <w:div w:id="1994747562">
      <w:bodyDiv w:val="1"/>
      <w:marLeft w:val="0"/>
      <w:marRight w:val="0"/>
      <w:marTop w:val="0"/>
      <w:marBottom w:val="0"/>
      <w:divBdr>
        <w:top w:val="none" w:sz="0" w:space="0" w:color="auto"/>
        <w:left w:val="none" w:sz="0" w:space="0" w:color="auto"/>
        <w:bottom w:val="none" w:sz="0" w:space="0" w:color="auto"/>
        <w:right w:val="none" w:sz="0" w:space="0" w:color="auto"/>
      </w:divBdr>
    </w:div>
    <w:div w:id="1999503665">
      <w:bodyDiv w:val="1"/>
      <w:marLeft w:val="0"/>
      <w:marRight w:val="0"/>
      <w:marTop w:val="0"/>
      <w:marBottom w:val="0"/>
      <w:divBdr>
        <w:top w:val="none" w:sz="0" w:space="0" w:color="auto"/>
        <w:left w:val="none" w:sz="0" w:space="0" w:color="auto"/>
        <w:bottom w:val="none" w:sz="0" w:space="0" w:color="auto"/>
        <w:right w:val="none" w:sz="0" w:space="0" w:color="auto"/>
      </w:divBdr>
    </w:div>
    <w:div w:id="2000691391">
      <w:bodyDiv w:val="1"/>
      <w:marLeft w:val="0"/>
      <w:marRight w:val="0"/>
      <w:marTop w:val="0"/>
      <w:marBottom w:val="0"/>
      <w:divBdr>
        <w:top w:val="none" w:sz="0" w:space="0" w:color="auto"/>
        <w:left w:val="none" w:sz="0" w:space="0" w:color="auto"/>
        <w:bottom w:val="none" w:sz="0" w:space="0" w:color="auto"/>
        <w:right w:val="none" w:sz="0" w:space="0" w:color="auto"/>
      </w:divBdr>
    </w:div>
    <w:div w:id="2008897583">
      <w:bodyDiv w:val="1"/>
      <w:marLeft w:val="0"/>
      <w:marRight w:val="0"/>
      <w:marTop w:val="0"/>
      <w:marBottom w:val="0"/>
      <w:divBdr>
        <w:top w:val="none" w:sz="0" w:space="0" w:color="auto"/>
        <w:left w:val="none" w:sz="0" w:space="0" w:color="auto"/>
        <w:bottom w:val="none" w:sz="0" w:space="0" w:color="auto"/>
        <w:right w:val="none" w:sz="0" w:space="0" w:color="auto"/>
      </w:divBdr>
    </w:div>
    <w:div w:id="2032758627">
      <w:bodyDiv w:val="1"/>
      <w:marLeft w:val="0"/>
      <w:marRight w:val="0"/>
      <w:marTop w:val="0"/>
      <w:marBottom w:val="0"/>
      <w:divBdr>
        <w:top w:val="none" w:sz="0" w:space="0" w:color="auto"/>
        <w:left w:val="none" w:sz="0" w:space="0" w:color="auto"/>
        <w:bottom w:val="none" w:sz="0" w:space="0" w:color="auto"/>
        <w:right w:val="none" w:sz="0" w:space="0" w:color="auto"/>
      </w:divBdr>
    </w:div>
    <w:div w:id="2034652564">
      <w:bodyDiv w:val="1"/>
      <w:marLeft w:val="0"/>
      <w:marRight w:val="0"/>
      <w:marTop w:val="0"/>
      <w:marBottom w:val="0"/>
      <w:divBdr>
        <w:top w:val="none" w:sz="0" w:space="0" w:color="auto"/>
        <w:left w:val="none" w:sz="0" w:space="0" w:color="auto"/>
        <w:bottom w:val="none" w:sz="0" w:space="0" w:color="auto"/>
        <w:right w:val="none" w:sz="0" w:space="0" w:color="auto"/>
      </w:divBdr>
    </w:div>
    <w:div w:id="2040158307">
      <w:bodyDiv w:val="1"/>
      <w:marLeft w:val="0"/>
      <w:marRight w:val="0"/>
      <w:marTop w:val="0"/>
      <w:marBottom w:val="0"/>
      <w:divBdr>
        <w:top w:val="none" w:sz="0" w:space="0" w:color="auto"/>
        <w:left w:val="none" w:sz="0" w:space="0" w:color="auto"/>
        <w:bottom w:val="none" w:sz="0" w:space="0" w:color="auto"/>
        <w:right w:val="none" w:sz="0" w:space="0" w:color="auto"/>
      </w:divBdr>
    </w:div>
    <w:div w:id="2046632217">
      <w:bodyDiv w:val="1"/>
      <w:marLeft w:val="0"/>
      <w:marRight w:val="0"/>
      <w:marTop w:val="0"/>
      <w:marBottom w:val="0"/>
      <w:divBdr>
        <w:top w:val="none" w:sz="0" w:space="0" w:color="auto"/>
        <w:left w:val="none" w:sz="0" w:space="0" w:color="auto"/>
        <w:bottom w:val="none" w:sz="0" w:space="0" w:color="auto"/>
        <w:right w:val="none" w:sz="0" w:space="0" w:color="auto"/>
      </w:divBdr>
    </w:div>
    <w:div w:id="2051303104">
      <w:bodyDiv w:val="1"/>
      <w:marLeft w:val="0"/>
      <w:marRight w:val="0"/>
      <w:marTop w:val="0"/>
      <w:marBottom w:val="0"/>
      <w:divBdr>
        <w:top w:val="none" w:sz="0" w:space="0" w:color="auto"/>
        <w:left w:val="none" w:sz="0" w:space="0" w:color="auto"/>
        <w:bottom w:val="none" w:sz="0" w:space="0" w:color="auto"/>
        <w:right w:val="none" w:sz="0" w:space="0" w:color="auto"/>
      </w:divBdr>
    </w:div>
    <w:div w:id="2054881655">
      <w:bodyDiv w:val="1"/>
      <w:marLeft w:val="0"/>
      <w:marRight w:val="0"/>
      <w:marTop w:val="0"/>
      <w:marBottom w:val="0"/>
      <w:divBdr>
        <w:top w:val="none" w:sz="0" w:space="0" w:color="auto"/>
        <w:left w:val="none" w:sz="0" w:space="0" w:color="auto"/>
        <w:bottom w:val="none" w:sz="0" w:space="0" w:color="auto"/>
        <w:right w:val="none" w:sz="0" w:space="0" w:color="auto"/>
      </w:divBdr>
    </w:div>
    <w:div w:id="2071070090">
      <w:bodyDiv w:val="1"/>
      <w:marLeft w:val="0"/>
      <w:marRight w:val="0"/>
      <w:marTop w:val="0"/>
      <w:marBottom w:val="0"/>
      <w:divBdr>
        <w:top w:val="none" w:sz="0" w:space="0" w:color="auto"/>
        <w:left w:val="none" w:sz="0" w:space="0" w:color="auto"/>
        <w:bottom w:val="none" w:sz="0" w:space="0" w:color="auto"/>
        <w:right w:val="none" w:sz="0" w:space="0" w:color="auto"/>
      </w:divBdr>
    </w:div>
    <w:div w:id="2071533552">
      <w:bodyDiv w:val="1"/>
      <w:marLeft w:val="0"/>
      <w:marRight w:val="0"/>
      <w:marTop w:val="0"/>
      <w:marBottom w:val="0"/>
      <w:divBdr>
        <w:top w:val="none" w:sz="0" w:space="0" w:color="auto"/>
        <w:left w:val="none" w:sz="0" w:space="0" w:color="auto"/>
        <w:bottom w:val="none" w:sz="0" w:space="0" w:color="auto"/>
        <w:right w:val="none" w:sz="0" w:space="0" w:color="auto"/>
      </w:divBdr>
    </w:div>
    <w:div w:id="2083983184">
      <w:bodyDiv w:val="1"/>
      <w:marLeft w:val="0"/>
      <w:marRight w:val="0"/>
      <w:marTop w:val="0"/>
      <w:marBottom w:val="0"/>
      <w:divBdr>
        <w:top w:val="none" w:sz="0" w:space="0" w:color="auto"/>
        <w:left w:val="none" w:sz="0" w:space="0" w:color="auto"/>
        <w:bottom w:val="none" w:sz="0" w:space="0" w:color="auto"/>
        <w:right w:val="none" w:sz="0" w:space="0" w:color="auto"/>
      </w:divBdr>
    </w:div>
    <w:div w:id="2098210909">
      <w:bodyDiv w:val="1"/>
      <w:marLeft w:val="0"/>
      <w:marRight w:val="0"/>
      <w:marTop w:val="0"/>
      <w:marBottom w:val="0"/>
      <w:divBdr>
        <w:top w:val="none" w:sz="0" w:space="0" w:color="auto"/>
        <w:left w:val="none" w:sz="0" w:space="0" w:color="auto"/>
        <w:bottom w:val="none" w:sz="0" w:space="0" w:color="auto"/>
        <w:right w:val="none" w:sz="0" w:space="0" w:color="auto"/>
      </w:divBdr>
    </w:div>
    <w:div w:id="2105683066">
      <w:bodyDiv w:val="1"/>
      <w:marLeft w:val="0"/>
      <w:marRight w:val="0"/>
      <w:marTop w:val="0"/>
      <w:marBottom w:val="0"/>
      <w:divBdr>
        <w:top w:val="none" w:sz="0" w:space="0" w:color="auto"/>
        <w:left w:val="none" w:sz="0" w:space="0" w:color="auto"/>
        <w:bottom w:val="none" w:sz="0" w:space="0" w:color="auto"/>
        <w:right w:val="none" w:sz="0" w:space="0" w:color="auto"/>
      </w:divBdr>
    </w:div>
    <w:div w:id="2109933088">
      <w:bodyDiv w:val="1"/>
      <w:marLeft w:val="0"/>
      <w:marRight w:val="0"/>
      <w:marTop w:val="0"/>
      <w:marBottom w:val="0"/>
      <w:divBdr>
        <w:top w:val="none" w:sz="0" w:space="0" w:color="auto"/>
        <w:left w:val="none" w:sz="0" w:space="0" w:color="auto"/>
        <w:bottom w:val="none" w:sz="0" w:space="0" w:color="auto"/>
        <w:right w:val="none" w:sz="0" w:space="0" w:color="auto"/>
      </w:divBdr>
    </w:div>
    <w:div w:id="2111390385">
      <w:bodyDiv w:val="1"/>
      <w:marLeft w:val="0"/>
      <w:marRight w:val="0"/>
      <w:marTop w:val="0"/>
      <w:marBottom w:val="0"/>
      <w:divBdr>
        <w:top w:val="none" w:sz="0" w:space="0" w:color="auto"/>
        <w:left w:val="none" w:sz="0" w:space="0" w:color="auto"/>
        <w:bottom w:val="none" w:sz="0" w:space="0" w:color="auto"/>
        <w:right w:val="none" w:sz="0" w:space="0" w:color="auto"/>
      </w:divBdr>
    </w:div>
    <w:div w:id="2132626419">
      <w:bodyDiv w:val="1"/>
      <w:marLeft w:val="0"/>
      <w:marRight w:val="0"/>
      <w:marTop w:val="0"/>
      <w:marBottom w:val="0"/>
      <w:divBdr>
        <w:top w:val="none" w:sz="0" w:space="0" w:color="auto"/>
        <w:left w:val="none" w:sz="0" w:space="0" w:color="auto"/>
        <w:bottom w:val="none" w:sz="0" w:space="0" w:color="auto"/>
        <w:right w:val="none" w:sz="0" w:space="0" w:color="auto"/>
      </w:divBdr>
      <w:divsChild>
        <w:div w:id="1224412324">
          <w:marLeft w:val="0"/>
          <w:marRight w:val="0"/>
          <w:marTop w:val="0"/>
          <w:marBottom w:val="0"/>
          <w:divBdr>
            <w:top w:val="none" w:sz="0" w:space="0" w:color="auto"/>
            <w:left w:val="none" w:sz="0" w:space="0" w:color="auto"/>
            <w:bottom w:val="none" w:sz="0" w:space="0" w:color="auto"/>
            <w:right w:val="none" w:sz="0" w:space="0" w:color="auto"/>
          </w:divBdr>
        </w:div>
      </w:divsChild>
    </w:div>
    <w:div w:id="2141460546">
      <w:bodyDiv w:val="1"/>
      <w:marLeft w:val="0"/>
      <w:marRight w:val="0"/>
      <w:marTop w:val="0"/>
      <w:marBottom w:val="0"/>
      <w:divBdr>
        <w:top w:val="none" w:sz="0" w:space="0" w:color="auto"/>
        <w:left w:val="none" w:sz="0" w:space="0" w:color="auto"/>
        <w:bottom w:val="none" w:sz="0" w:space="0" w:color="auto"/>
        <w:right w:val="none" w:sz="0" w:space="0" w:color="auto"/>
      </w:divBdr>
    </w:div>
    <w:div w:id="2143309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6" Type="http://schemas.openxmlformats.org/officeDocument/2006/relationships/image" Target="media/image2.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hyperlink" Target="https://github.com/requaos/mPress" TargetMode="External"/><Relationship Id="rId85" Type="http://schemas.openxmlformats.org/officeDocument/2006/relationships/image" Target="media/image66.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hyperlink" Target="https://github.com/upx/upx/releases/tag/v4.2.3" TargetMode="External"/><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footer" Target="footer4.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github.com/horsicq/DIE-engine"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hyperlink" Target="https://github.com/horsicq/Detect-It-Easy/" TargetMode="External"/><Relationship Id="rId115" Type="http://schemas.openxmlformats.org/officeDocument/2006/relationships/image" Target="media/image94.png"/><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www.mentebinaria.com.br/files/file/24-fsg/" TargetMode="External"/><Relationship Id="rId116" Type="http://schemas.openxmlformats.org/officeDocument/2006/relationships/image" Target="media/image9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https://github.com/unipacker/unipacker" TargetMode="External"/><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www.softpedia.com/get/Programming/Packers-Crypters-Protectors/MEW-SE.shtml" TargetMode="External"/><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RES20</b:Tag>
    <b:SourceType>JournalArticle</b:SourceType>
    <b:Guid>{0C59C323-DA1D-47D3-9FF4-D226FB697310}</b:Guid>
    <b:Author>
      <b:Author>
        <b:NameList>
          <b:Person>
            <b:Last>CREW</b:Last>
            <b:First>RESEARCH</b:First>
          </b:Person>
        </b:NameList>
      </b:Author>
    </b:Author>
    <b:Title>Phân biệt vai trò của Packer, Crypter, và Protector trong các phần mềm độc hại</b:Title>
    <b:JournalName>inseclab.uit.edu.vn</b:JournalName>
    <b:Year>2020</b:Year>
    <b:RefOrder>1</b:RefOrder>
  </b:Source>
  <b:Source>
    <b:Tag>Deb23</b:Tag>
    <b:SourceType>JournalArticle</b:SourceType>
    <b:Guid>{1025AEBF-8C79-484F-9B9A-D7E63FFB928F}</b:Guid>
    <b:Author>
      <b:Author>
        <b:NameList>
          <b:Person>
            <b:Last>Das</b:Last>
            <b:First>Debarshi</b:First>
          </b:Person>
        </b:NameList>
      </b:Author>
    </b:Author>
    <b:Title>What Is the Windows Portable Executable File Format?</b:Title>
    <b:Year>2023</b:Year>
    <b:Pages>MAKE USE OF</b:Pages>
    <b:RefOrder>2</b:RefOrder>
  </b:Source>
  <b:Source>
    <b:Tag>BLU24</b:Tag>
    <b:SourceType>JournalArticle</b:SourceType>
    <b:Guid>{5D8887C0-E153-4C53-A08F-219333D2896D}</b:Guid>
    <b:Title>BÁO CÁO TÌNH HÌNH ATTT (06 tháng đầu năm 2024)</b:Title>
    <b:Year>2024</b:Year>
    <b:Author>
      <b:Author>
        <b:NameList>
          <b:Person>
            <b:Last>BLUE_TEAM</b:Last>
          </b:Person>
        </b:NameList>
      </b:Author>
    </b:Author>
    <b:Pages>VNPT Cycber Immunity</b:Pages>
    <b:Issue>Chia sẻ kỹ thuật</b:Issue>
    <b:RefOrder>3</b:RefOrder>
  </b:Source>
  <b:Source>
    <b:Tag>Mar24</b:Tag>
    <b:SourceType>JournalArticle</b:SourceType>
    <b:Guid>{01A87575-5A7F-483D-9962-DFB69E4B5F76}</b:Guid>
    <b:Author>
      <b:Author>
        <b:Corporate>The UPX Team</b:Corporate>
      </b:Author>
    </b:Author>
    <b:Title>UPX</b:Title>
    <b:Year>2024</b:Year>
    <b:RefOrder>4</b:RefOrder>
  </b:Source>
  <b:Source>
    <b:Tag>ASP</b:Tag>
    <b:SourceType>Report</b:SourceType>
    <b:Guid>{4D9B6E7F-9E3D-41F2-9EED-467EA64C11AD}</b:Guid>
    <b:Title>ASPack - exe file compressor allows to protect application from reverse engineering decompilation and disassemblers</b:Title>
    <b:RefOrder>5</b:RefOrder>
  </b:Source>
  <b:Source>
    <b:Tag>req09</b:Tag>
    <b:SourceType>Report</b:SourceType>
    <b:Guid>{F324E945-86E7-47E7-9839-80AC6BCF7A45}</b:Guid>
    <b:Author>
      <b:Author>
        <b:NameList>
          <b:Person>
            <b:Last>requaos</b:Last>
          </b:Person>
        </b:NameList>
      </b:Author>
    </b:Author>
    <b:Title>mPress, Github</b:Title>
    <b:Year>2009</b:Year>
    <b:RefOrder>6</b:RefOrder>
  </b:Source>
  <b:Source>
    <b:Tag>MEW04</b:Tag>
    <b:SourceType>Report</b:SourceType>
    <b:Guid>{A1A333BD-8594-445A-9804-CD9ECC40D202}</b:Guid>
    <b:Title>MEW</b:Title>
    <b:Year>2004</b:Year>
    <b:RefOrder>7</b:RefOrder>
  </b:Source>
  <b:Source>
    <b:Tag>Uni14</b:Tag>
    <b:SourceType>Report</b:SourceType>
    <b:Guid>{989B8DC6-EE10-494C-AD58-9CAA22E6E985}</b:Guid>
    <b:Title>Unipacker: Automatic and platform-independent unpacker for Windows binaries based on emulation, Github</b:Title>
    <b:Year>2014</b:Year>
    <b:RefOrder>8</b:RefOrder>
  </b:Source>
  <b:Source>
    <b:Tag>Jer17</b:Tag>
    <b:SourceType>Report</b:SourceType>
    <b:Guid>{A9E83DA0-0E55-488B-844A-DFFC4671596E}</b:Guid>
    <b:Author>
      <b:Author>
        <b:NameList>
          <b:Person>
            <b:Last>Collake</b:Last>
            <b:First>Jeremy</b:First>
          </b:Person>
        </b:NameList>
      </b:Author>
    </b:Author>
    <b:Title>PECompact – Windows (PE) Executable Compressor</b:Title>
    <b:Year>2017</b:Year>
    <b:RefOrder>9</b:RefOrder>
  </b:Source>
  <b:Source>
    <b:Tag>Cla</b:Tag>
    <b:SourceType>Report</b:SourceType>
    <b:Guid>{65BC6A91-D071-4DAD-8A9D-5FB9D900A8D0}</b:Guid>
    <b:Author>
      <b:Author>
        <b:NameList>
          <b:Person>
            <b:Last>Team</b:Last>
            <b:First>ClamAV</b:First>
          </b:Person>
        </b:NameList>
      </b:Author>
    </b:Author>
    <b:Title>ClamAV</b:Title>
    <b:RefOrder>10</b:RefOrder>
  </b:Source>
  <b:Source>
    <b:Tag>Hor12</b:Tag>
    <b:SourceType>Report</b:SourceType>
    <b:Guid>{EC203568-3FBB-4112-BFAD-ADA61304636F}</b:Guid>
    <b:Author>
      <b:Author>
        <b:NameList>
          <b:Person>
            <b:Last>Horsicq</b:Last>
          </b:Person>
        </b:NameList>
      </b:Author>
    </b:Author>
    <b:Title>Detect It Easy (DiE)</b:Title>
    <b:Year>2012</b:Year>
    <b:RefOrder>11</b:RefOrder>
  </b:Source>
  <b:Source>
    <b:Tag>wol08</b:Tag>
    <b:SourceType>Report</b:SourceType>
    <b:Guid>{479C6BDD-B4EC-44F6-911A-D2E3675166A8}</b:Guid>
    <b:Author>
      <b:Author>
        <b:NameList>
          <b:Person>
            <b:Last>wolfram77web</b:Last>
          </b:Person>
        </b:NameList>
      </b:Author>
    </b:Author>
    <b:Title>PEiD detect most common packers, cryptors and compilers for PE files</b:Title>
    <b:Year>2008</b:Year>
    <b:RefOrder>12</b:RefOrder>
  </b:Source>
</b:Sources>
</file>

<file path=customXml/item4.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0" ma:contentTypeDescription="Tạo tài liệu mới." ma:contentTypeScope="" ma:versionID="ae950ccd4fa6b6685ca8501cfea13b0e">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32ff7f0eccb60132a7776d3b4df831ce"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42F000-DDA6-48F7-B6CA-13E919483312}">
  <ds:schemaRefs>
    <ds:schemaRef ds:uri="http://schemas.microsoft.com/sharepoint/v3/contenttype/forms"/>
  </ds:schemaRefs>
</ds:datastoreItem>
</file>

<file path=customXml/itemProps2.xml><?xml version="1.0" encoding="utf-8"?>
<ds:datastoreItem xmlns:ds="http://schemas.openxmlformats.org/officeDocument/2006/customXml" ds:itemID="{C5002A2F-12C5-406B-9DB4-F439F9D61F47}">
  <ds:schemaRefs>
    <ds:schemaRef ds:uri="http://schemas.microsoft.com/office/2006/metadata/properties"/>
    <ds:schemaRef ds:uri="http://schemas.microsoft.com/office/infopath/2007/PartnerControls"/>
    <ds:schemaRef ds:uri="81e90ab8-9e7d-4b67-ba12-d147179b0223"/>
  </ds:schemaRefs>
</ds:datastoreItem>
</file>

<file path=customXml/itemProps3.xml><?xml version="1.0" encoding="utf-8"?>
<ds:datastoreItem xmlns:ds="http://schemas.openxmlformats.org/officeDocument/2006/customXml" ds:itemID="{62BC54BA-5850-4C71-B35D-BA322C943D6D}">
  <ds:schemaRefs>
    <ds:schemaRef ds:uri="http://schemas.openxmlformats.org/officeDocument/2006/bibliography"/>
  </ds:schemaRefs>
</ds:datastoreItem>
</file>

<file path=customXml/itemProps4.xml><?xml version="1.0" encoding="utf-8"?>
<ds:datastoreItem xmlns:ds="http://schemas.openxmlformats.org/officeDocument/2006/customXml" ds:itemID="{E566664A-C39D-453B-9ABD-6425DA7129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97</Pages>
  <Words>17787</Words>
  <Characters>101388</Characters>
  <Application>Microsoft Office Word</Application>
  <DocSecurity>0</DocSecurity>
  <Lines>844</Lines>
  <Paragraphs>237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118938</CharactersWithSpaces>
  <SharedDoc>false</SharedDoc>
  <HLinks>
    <vt:vector size="942" baseType="variant">
      <vt:variant>
        <vt:i4>7143472</vt:i4>
      </vt:variant>
      <vt:variant>
        <vt:i4>1197</vt:i4>
      </vt:variant>
      <vt:variant>
        <vt:i4>0</vt:i4>
      </vt:variant>
      <vt:variant>
        <vt:i4>5</vt:i4>
      </vt:variant>
      <vt:variant>
        <vt:lpwstr>https://github.com/horsicq/Detect-It-Easy/</vt:lpwstr>
      </vt:variant>
      <vt:variant>
        <vt:lpwstr/>
      </vt:variant>
      <vt:variant>
        <vt:i4>1245275</vt:i4>
      </vt:variant>
      <vt:variant>
        <vt:i4>1194</vt:i4>
      </vt:variant>
      <vt:variant>
        <vt:i4>0</vt:i4>
      </vt:variant>
      <vt:variant>
        <vt:i4>5</vt:i4>
      </vt:variant>
      <vt:variant>
        <vt:lpwstr>https://github.com/horsicq/DIE-engine</vt:lpwstr>
      </vt:variant>
      <vt:variant>
        <vt:lpwstr/>
      </vt:variant>
      <vt:variant>
        <vt:i4>8126567</vt:i4>
      </vt:variant>
      <vt:variant>
        <vt:i4>1113</vt:i4>
      </vt:variant>
      <vt:variant>
        <vt:i4>0</vt:i4>
      </vt:variant>
      <vt:variant>
        <vt:i4>5</vt:i4>
      </vt:variant>
      <vt:variant>
        <vt:lpwstr>https://github.com/unipacker/unipacker</vt:lpwstr>
      </vt:variant>
      <vt:variant>
        <vt:lpwstr/>
      </vt:variant>
      <vt:variant>
        <vt:i4>65549</vt:i4>
      </vt:variant>
      <vt:variant>
        <vt:i4>1104</vt:i4>
      </vt:variant>
      <vt:variant>
        <vt:i4>0</vt:i4>
      </vt:variant>
      <vt:variant>
        <vt:i4>5</vt:i4>
      </vt:variant>
      <vt:variant>
        <vt:lpwstr>https://github.com/requaos/mPress</vt:lpwstr>
      </vt:variant>
      <vt:variant>
        <vt:lpwstr/>
      </vt:variant>
      <vt:variant>
        <vt:i4>7798844</vt:i4>
      </vt:variant>
      <vt:variant>
        <vt:i4>1083</vt:i4>
      </vt:variant>
      <vt:variant>
        <vt:i4>0</vt:i4>
      </vt:variant>
      <vt:variant>
        <vt:i4>5</vt:i4>
      </vt:variant>
      <vt:variant>
        <vt:lpwstr>https://www.softpedia.com/get/Programming/Packers-Crypters-Protectors/MEW-SE.shtml</vt:lpwstr>
      </vt:variant>
      <vt:variant>
        <vt:lpwstr/>
      </vt:variant>
      <vt:variant>
        <vt:i4>6881331</vt:i4>
      </vt:variant>
      <vt:variant>
        <vt:i4>1065</vt:i4>
      </vt:variant>
      <vt:variant>
        <vt:i4>0</vt:i4>
      </vt:variant>
      <vt:variant>
        <vt:i4>5</vt:i4>
      </vt:variant>
      <vt:variant>
        <vt:lpwstr>https://www.mentebinaria.com.br/files/file/24-fsg/</vt:lpwstr>
      </vt:variant>
      <vt:variant>
        <vt:lpwstr/>
      </vt:variant>
      <vt:variant>
        <vt:i4>3276845</vt:i4>
      </vt:variant>
      <vt:variant>
        <vt:i4>1044</vt:i4>
      </vt:variant>
      <vt:variant>
        <vt:i4>0</vt:i4>
      </vt:variant>
      <vt:variant>
        <vt:i4>5</vt:i4>
      </vt:variant>
      <vt:variant>
        <vt:lpwstr>https://github.com/upx/upx/releases/tag/v4.2.3</vt:lpwstr>
      </vt:variant>
      <vt:variant>
        <vt:lpwstr/>
      </vt:variant>
      <vt:variant>
        <vt:i4>1572924</vt:i4>
      </vt:variant>
      <vt:variant>
        <vt:i4>902</vt:i4>
      </vt:variant>
      <vt:variant>
        <vt:i4>0</vt:i4>
      </vt:variant>
      <vt:variant>
        <vt:i4>5</vt:i4>
      </vt:variant>
      <vt:variant>
        <vt:lpwstr/>
      </vt:variant>
      <vt:variant>
        <vt:lpwstr>_Toc187796363</vt:lpwstr>
      </vt:variant>
      <vt:variant>
        <vt:i4>1572924</vt:i4>
      </vt:variant>
      <vt:variant>
        <vt:i4>896</vt:i4>
      </vt:variant>
      <vt:variant>
        <vt:i4>0</vt:i4>
      </vt:variant>
      <vt:variant>
        <vt:i4>5</vt:i4>
      </vt:variant>
      <vt:variant>
        <vt:lpwstr/>
      </vt:variant>
      <vt:variant>
        <vt:lpwstr>_Toc187796362</vt:lpwstr>
      </vt:variant>
      <vt:variant>
        <vt:i4>1572924</vt:i4>
      </vt:variant>
      <vt:variant>
        <vt:i4>890</vt:i4>
      </vt:variant>
      <vt:variant>
        <vt:i4>0</vt:i4>
      </vt:variant>
      <vt:variant>
        <vt:i4>5</vt:i4>
      </vt:variant>
      <vt:variant>
        <vt:lpwstr/>
      </vt:variant>
      <vt:variant>
        <vt:lpwstr>_Toc187796361</vt:lpwstr>
      </vt:variant>
      <vt:variant>
        <vt:i4>1572924</vt:i4>
      </vt:variant>
      <vt:variant>
        <vt:i4>881</vt:i4>
      </vt:variant>
      <vt:variant>
        <vt:i4>0</vt:i4>
      </vt:variant>
      <vt:variant>
        <vt:i4>5</vt:i4>
      </vt:variant>
      <vt:variant>
        <vt:lpwstr/>
      </vt:variant>
      <vt:variant>
        <vt:lpwstr>_Toc187796360</vt:lpwstr>
      </vt:variant>
      <vt:variant>
        <vt:i4>1769532</vt:i4>
      </vt:variant>
      <vt:variant>
        <vt:i4>875</vt:i4>
      </vt:variant>
      <vt:variant>
        <vt:i4>0</vt:i4>
      </vt:variant>
      <vt:variant>
        <vt:i4>5</vt:i4>
      </vt:variant>
      <vt:variant>
        <vt:lpwstr/>
      </vt:variant>
      <vt:variant>
        <vt:lpwstr>_Toc187796359</vt:lpwstr>
      </vt:variant>
      <vt:variant>
        <vt:i4>1769532</vt:i4>
      </vt:variant>
      <vt:variant>
        <vt:i4>869</vt:i4>
      </vt:variant>
      <vt:variant>
        <vt:i4>0</vt:i4>
      </vt:variant>
      <vt:variant>
        <vt:i4>5</vt:i4>
      </vt:variant>
      <vt:variant>
        <vt:lpwstr/>
      </vt:variant>
      <vt:variant>
        <vt:lpwstr>_Toc187796358</vt:lpwstr>
      </vt:variant>
      <vt:variant>
        <vt:i4>1769532</vt:i4>
      </vt:variant>
      <vt:variant>
        <vt:i4>863</vt:i4>
      </vt:variant>
      <vt:variant>
        <vt:i4>0</vt:i4>
      </vt:variant>
      <vt:variant>
        <vt:i4>5</vt:i4>
      </vt:variant>
      <vt:variant>
        <vt:lpwstr/>
      </vt:variant>
      <vt:variant>
        <vt:lpwstr>_Toc187796357</vt:lpwstr>
      </vt:variant>
      <vt:variant>
        <vt:i4>1769532</vt:i4>
      </vt:variant>
      <vt:variant>
        <vt:i4>857</vt:i4>
      </vt:variant>
      <vt:variant>
        <vt:i4>0</vt:i4>
      </vt:variant>
      <vt:variant>
        <vt:i4>5</vt:i4>
      </vt:variant>
      <vt:variant>
        <vt:lpwstr/>
      </vt:variant>
      <vt:variant>
        <vt:lpwstr>_Toc187796356</vt:lpwstr>
      </vt:variant>
      <vt:variant>
        <vt:i4>1769532</vt:i4>
      </vt:variant>
      <vt:variant>
        <vt:i4>851</vt:i4>
      </vt:variant>
      <vt:variant>
        <vt:i4>0</vt:i4>
      </vt:variant>
      <vt:variant>
        <vt:i4>5</vt:i4>
      </vt:variant>
      <vt:variant>
        <vt:lpwstr/>
      </vt:variant>
      <vt:variant>
        <vt:lpwstr>_Toc187796355</vt:lpwstr>
      </vt:variant>
      <vt:variant>
        <vt:i4>1769532</vt:i4>
      </vt:variant>
      <vt:variant>
        <vt:i4>845</vt:i4>
      </vt:variant>
      <vt:variant>
        <vt:i4>0</vt:i4>
      </vt:variant>
      <vt:variant>
        <vt:i4>5</vt:i4>
      </vt:variant>
      <vt:variant>
        <vt:lpwstr/>
      </vt:variant>
      <vt:variant>
        <vt:lpwstr>_Toc187796354</vt:lpwstr>
      </vt:variant>
      <vt:variant>
        <vt:i4>1769532</vt:i4>
      </vt:variant>
      <vt:variant>
        <vt:i4>839</vt:i4>
      </vt:variant>
      <vt:variant>
        <vt:i4>0</vt:i4>
      </vt:variant>
      <vt:variant>
        <vt:i4>5</vt:i4>
      </vt:variant>
      <vt:variant>
        <vt:lpwstr/>
      </vt:variant>
      <vt:variant>
        <vt:lpwstr>_Toc187796353</vt:lpwstr>
      </vt:variant>
      <vt:variant>
        <vt:i4>1769532</vt:i4>
      </vt:variant>
      <vt:variant>
        <vt:i4>833</vt:i4>
      </vt:variant>
      <vt:variant>
        <vt:i4>0</vt:i4>
      </vt:variant>
      <vt:variant>
        <vt:i4>5</vt:i4>
      </vt:variant>
      <vt:variant>
        <vt:lpwstr/>
      </vt:variant>
      <vt:variant>
        <vt:lpwstr>_Toc187796352</vt:lpwstr>
      </vt:variant>
      <vt:variant>
        <vt:i4>1769532</vt:i4>
      </vt:variant>
      <vt:variant>
        <vt:i4>827</vt:i4>
      </vt:variant>
      <vt:variant>
        <vt:i4>0</vt:i4>
      </vt:variant>
      <vt:variant>
        <vt:i4>5</vt:i4>
      </vt:variant>
      <vt:variant>
        <vt:lpwstr/>
      </vt:variant>
      <vt:variant>
        <vt:lpwstr>_Toc187796351</vt:lpwstr>
      </vt:variant>
      <vt:variant>
        <vt:i4>1769532</vt:i4>
      </vt:variant>
      <vt:variant>
        <vt:i4>821</vt:i4>
      </vt:variant>
      <vt:variant>
        <vt:i4>0</vt:i4>
      </vt:variant>
      <vt:variant>
        <vt:i4>5</vt:i4>
      </vt:variant>
      <vt:variant>
        <vt:lpwstr/>
      </vt:variant>
      <vt:variant>
        <vt:lpwstr>_Toc187796350</vt:lpwstr>
      </vt:variant>
      <vt:variant>
        <vt:i4>1703996</vt:i4>
      </vt:variant>
      <vt:variant>
        <vt:i4>815</vt:i4>
      </vt:variant>
      <vt:variant>
        <vt:i4>0</vt:i4>
      </vt:variant>
      <vt:variant>
        <vt:i4>5</vt:i4>
      </vt:variant>
      <vt:variant>
        <vt:lpwstr/>
      </vt:variant>
      <vt:variant>
        <vt:lpwstr>_Toc187796349</vt:lpwstr>
      </vt:variant>
      <vt:variant>
        <vt:i4>1703996</vt:i4>
      </vt:variant>
      <vt:variant>
        <vt:i4>809</vt:i4>
      </vt:variant>
      <vt:variant>
        <vt:i4>0</vt:i4>
      </vt:variant>
      <vt:variant>
        <vt:i4>5</vt:i4>
      </vt:variant>
      <vt:variant>
        <vt:lpwstr/>
      </vt:variant>
      <vt:variant>
        <vt:lpwstr>_Toc187796348</vt:lpwstr>
      </vt:variant>
      <vt:variant>
        <vt:i4>1703996</vt:i4>
      </vt:variant>
      <vt:variant>
        <vt:i4>803</vt:i4>
      </vt:variant>
      <vt:variant>
        <vt:i4>0</vt:i4>
      </vt:variant>
      <vt:variant>
        <vt:i4>5</vt:i4>
      </vt:variant>
      <vt:variant>
        <vt:lpwstr/>
      </vt:variant>
      <vt:variant>
        <vt:lpwstr>_Toc187796347</vt:lpwstr>
      </vt:variant>
      <vt:variant>
        <vt:i4>1703996</vt:i4>
      </vt:variant>
      <vt:variant>
        <vt:i4>797</vt:i4>
      </vt:variant>
      <vt:variant>
        <vt:i4>0</vt:i4>
      </vt:variant>
      <vt:variant>
        <vt:i4>5</vt:i4>
      </vt:variant>
      <vt:variant>
        <vt:lpwstr/>
      </vt:variant>
      <vt:variant>
        <vt:lpwstr>_Toc187796346</vt:lpwstr>
      </vt:variant>
      <vt:variant>
        <vt:i4>1703996</vt:i4>
      </vt:variant>
      <vt:variant>
        <vt:i4>791</vt:i4>
      </vt:variant>
      <vt:variant>
        <vt:i4>0</vt:i4>
      </vt:variant>
      <vt:variant>
        <vt:i4>5</vt:i4>
      </vt:variant>
      <vt:variant>
        <vt:lpwstr/>
      </vt:variant>
      <vt:variant>
        <vt:lpwstr>_Toc187796345</vt:lpwstr>
      </vt:variant>
      <vt:variant>
        <vt:i4>1703996</vt:i4>
      </vt:variant>
      <vt:variant>
        <vt:i4>785</vt:i4>
      </vt:variant>
      <vt:variant>
        <vt:i4>0</vt:i4>
      </vt:variant>
      <vt:variant>
        <vt:i4>5</vt:i4>
      </vt:variant>
      <vt:variant>
        <vt:lpwstr/>
      </vt:variant>
      <vt:variant>
        <vt:lpwstr>_Toc187796344</vt:lpwstr>
      </vt:variant>
      <vt:variant>
        <vt:i4>1703996</vt:i4>
      </vt:variant>
      <vt:variant>
        <vt:i4>779</vt:i4>
      </vt:variant>
      <vt:variant>
        <vt:i4>0</vt:i4>
      </vt:variant>
      <vt:variant>
        <vt:i4>5</vt:i4>
      </vt:variant>
      <vt:variant>
        <vt:lpwstr/>
      </vt:variant>
      <vt:variant>
        <vt:lpwstr>_Toc187796343</vt:lpwstr>
      </vt:variant>
      <vt:variant>
        <vt:i4>1703996</vt:i4>
      </vt:variant>
      <vt:variant>
        <vt:i4>773</vt:i4>
      </vt:variant>
      <vt:variant>
        <vt:i4>0</vt:i4>
      </vt:variant>
      <vt:variant>
        <vt:i4>5</vt:i4>
      </vt:variant>
      <vt:variant>
        <vt:lpwstr/>
      </vt:variant>
      <vt:variant>
        <vt:lpwstr>_Toc187796342</vt:lpwstr>
      </vt:variant>
      <vt:variant>
        <vt:i4>1703996</vt:i4>
      </vt:variant>
      <vt:variant>
        <vt:i4>767</vt:i4>
      </vt:variant>
      <vt:variant>
        <vt:i4>0</vt:i4>
      </vt:variant>
      <vt:variant>
        <vt:i4>5</vt:i4>
      </vt:variant>
      <vt:variant>
        <vt:lpwstr/>
      </vt:variant>
      <vt:variant>
        <vt:lpwstr>_Toc187796341</vt:lpwstr>
      </vt:variant>
      <vt:variant>
        <vt:i4>1703996</vt:i4>
      </vt:variant>
      <vt:variant>
        <vt:i4>761</vt:i4>
      </vt:variant>
      <vt:variant>
        <vt:i4>0</vt:i4>
      </vt:variant>
      <vt:variant>
        <vt:i4>5</vt:i4>
      </vt:variant>
      <vt:variant>
        <vt:lpwstr/>
      </vt:variant>
      <vt:variant>
        <vt:lpwstr>_Toc187796340</vt:lpwstr>
      </vt:variant>
      <vt:variant>
        <vt:i4>1900604</vt:i4>
      </vt:variant>
      <vt:variant>
        <vt:i4>755</vt:i4>
      </vt:variant>
      <vt:variant>
        <vt:i4>0</vt:i4>
      </vt:variant>
      <vt:variant>
        <vt:i4>5</vt:i4>
      </vt:variant>
      <vt:variant>
        <vt:lpwstr/>
      </vt:variant>
      <vt:variant>
        <vt:lpwstr>_Toc187796339</vt:lpwstr>
      </vt:variant>
      <vt:variant>
        <vt:i4>1900604</vt:i4>
      </vt:variant>
      <vt:variant>
        <vt:i4>749</vt:i4>
      </vt:variant>
      <vt:variant>
        <vt:i4>0</vt:i4>
      </vt:variant>
      <vt:variant>
        <vt:i4>5</vt:i4>
      </vt:variant>
      <vt:variant>
        <vt:lpwstr/>
      </vt:variant>
      <vt:variant>
        <vt:lpwstr>_Toc187796338</vt:lpwstr>
      </vt:variant>
      <vt:variant>
        <vt:i4>1900604</vt:i4>
      </vt:variant>
      <vt:variant>
        <vt:i4>743</vt:i4>
      </vt:variant>
      <vt:variant>
        <vt:i4>0</vt:i4>
      </vt:variant>
      <vt:variant>
        <vt:i4>5</vt:i4>
      </vt:variant>
      <vt:variant>
        <vt:lpwstr/>
      </vt:variant>
      <vt:variant>
        <vt:lpwstr>_Toc187796337</vt:lpwstr>
      </vt:variant>
      <vt:variant>
        <vt:i4>1900604</vt:i4>
      </vt:variant>
      <vt:variant>
        <vt:i4>737</vt:i4>
      </vt:variant>
      <vt:variant>
        <vt:i4>0</vt:i4>
      </vt:variant>
      <vt:variant>
        <vt:i4>5</vt:i4>
      </vt:variant>
      <vt:variant>
        <vt:lpwstr/>
      </vt:variant>
      <vt:variant>
        <vt:lpwstr>_Toc187796336</vt:lpwstr>
      </vt:variant>
      <vt:variant>
        <vt:i4>1900604</vt:i4>
      </vt:variant>
      <vt:variant>
        <vt:i4>731</vt:i4>
      </vt:variant>
      <vt:variant>
        <vt:i4>0</vt:i4>
      </vt:variant>
      <vt:variant>
        <vt:i4>5</vt:i4>
      </vt:variant>
      <vt:variant>
        <vt:lpwstr/>
      </vt:variant>
      <vt:variant>
        <vt:lpwstr>_Toc187796335</vt:lpwstr>
      </vt:variant>
      <vt:variant>
        <vt:i4>1900604</vt:i4>
      </vt:variant>
      <vt:variant>
        <vt:i4>725</vt:i4>
      </vt:variant>
      <vt:variant>
        <vt:i4>0</vt:i4>
      </vt:variant>
      <vt:variant>
        <vt:i4>5</vt:i4>
      </vt:variant>
      <vt:variant>
        <vt:lpwstr/>
      </vt:variant>
      <vt:variant>
        <vt:lpwstr>_Toc187796334</vt:lpwstr>
      </vt:variant>
      <vt:variant>
        <vt:i4>1900604</vt:i4>
      </vt:variant>
      <vt:variant>
        <vt:i4>719</vt:i4>
      </vt:variant>
      <vt:variant>
        <vt:i4>0</vt:i4>
      </vt:variant>
      <vt:variant>
        <vt:i4>5</vt:i4>
      </vt:variant>
      <vt:variant>
        <vt:lpwstr/>
      </vt:variant>
      <vt:variant>
        <vt:lpwstr>_Toc187796333</vt:lpwstr>
      </vt:variant>
      <vt:variant>
        <vt:i4>1900604</vt:i4>
      </vt:variant>
      <vt:variant>
        <vt:i4>713</vt:i4>
      </vt:variant>
      <vt:variant>
        <vt:i4>0</vt:i4>
      </vt:variant>
      <vt:variant>
        <vt:i4>5</vt:i4>
      </vt:variant>
      <vt:variant>
        <vt:lpwstr/>
      </vt:variant>
      <vt:variant>
        <vt:lpwstr>_Toc187796332</vt:lpwstr>
      </vt:variant>
      <vt:variant>
        <vt:i4>1900604</vt:i4>
      </vt:variant>
      <vt:variant>
        <vt:i4>707</vt:i4>
      </vt:variant>
      <vt:variant>
        <vt:i4>0</vt:i4>
      </vt:variant>
      <vt:variant>
        <vt:i4>5</vt:i4>
      </vt:variant>
      <vt:variant>
        <vt:lpwstr/>
      </vt:variant>
      <vt:variant>
        <vt:lpwstr>_Toc187796331</vt:lpwstr>
      </vt:variant>
      <vt:variant>
        <vt:i4>1900604</vt:i4>
      </vt:variant>
      <vt:variant>
        <vt:i4>701</vt:i4>
      </vt:variant>
      <vt:variant>
        <vt:i4>0</vt:i4>
      </vt:variant>
      <vt:variant>
        <vt:i4>5</vt:i4>
      </vt:variant>
      <vt:variant>
        <vt:lpwstr/>
      </vt:variant>
      <vt:variant>
        <vt:lpwstr>_Toc187796330</vt:lpwstr>
      </vt:variant>
      <vt:variant>
        <vt:i4>1835068</vt:i4>
      </vt:variant>
      <vt:variant>
        <vt:i4>695</vt:i4>
      </vt:variant>
      <vt:variant>
        <vt:i4>0</vt:i4>
      </vt:variant>
      <vt:variant>
        <vt:i4>5</vt:i4>
      </vt:variant>
      <vt:variant>
        <vt:lpwstr/>
      </vt:variant>
      <vt:variant>
        <vt:lpwstr>_Toc187796329</vt:lpwstr>
      </vt:variant>
      <vt:variant>
        <vt:i4>1835068</vt:i4>
      </vt:variant>
      <vt:variant>
        <vt:i4>689</vt:i4>
      </vt:variant>
      <vt:variant>
        <vt:i4>0</vt:i4>
      </vt:variant>
      <vt:variant>
        <vt:i4>5</vt:i4>
      </vt:variant>
      <vt:variant>
        <vt:lpwstr/>
      </vt:variant>
      <vt:variant>
        <vt:lpwstr>_Toc187796328</vt:lpwstr>
      </vt:variant>
      <vt:variant>
        <vt:i4>1835068</vt:i4>
      </vt:variant>
      <vt:variant>
        <vt:i4>683</vt:i4>
      </vt:variant>
      <vt:variant>
        <vt:i4>0</vt:i4>
      </vt:variant>
      <vt:variant>
        <vt:i4>5</vt:i4>
      </vt:variant>
      <vt:variant>
        <vt:lpwstr/>
      </vt:variant>
      <vt:variant>
        <vt:lpwstr>_Toc187796327</vt:lpwstr>
      </vt:variant>
      <vt:variant>
        <vt:i4>1835068</vt:i4>
      </vt:variant>
      <vt:variant>
        <vt:i4>677</vt:i4>
      </vt:variant>
      <vt:variant>
        <vt:i4>0</vt:i4>
      </vt:variant>
      <vt:variant>
        <vt:i4>5</vt:i4>
      </vt:variant>
      <vt:variant>
        <vt:lpwstr/>
      </vt:variant>
      <vt:variant>
        <vt:lpwstr>_Toc187796326</vt:lpwstr>
      </vt:variant>
      <vt:variant>
        <vt:i4>1835068</vt:i4>
      </vt:variant>
      <vt:variant>
        <vt:i4>671</vt:i4>
      </vt:variant>
      <vt:variant>
        <vt:i4>0</vt:i4>
      </vt:variant>
      <vt:variant>
        <vt:i4>5</vt:i4>
      </vt:variant>
      <vt:variant>
        <vt:lpwstr/>
      </vt:variant>
      <vt:variant>
        <vt:lpwstr>_Toc187796325</vt:lpwstr>
      </vt:variant>
      <vt:variant>
        <vt:i4>1835068</vt:i4>
      </vt:variant>
      <vt:variant>
        <vt:i4>665</vt:i4>
      </vt:variant>
      <vt:variant>
        <vt:i4>0</vt:i4>
      </vt:variant>
      <vt:variant>
        <vt:i4>5</vt:i4>
      </vt:variant>
      <vt:variant>
        <vt:lpwstr/>
      </vt:variant>
      <vt:variant>
        <vt:lpwstr>_Toc187796324</vt:lpwstr>
      </vt:variant>
      <vt:variant>
        <vt:i4>1835068</vt:i4>
      </vt:variant>
      <vt:variant>
        <vt:i4>659</vt:i4>
      </vt:variant>
      <vt:variant>
        <vt:i4>0</vt:i4>
      </vt:variant>
      <vt:variant>
        <vt:i4>5</vt:i4>
      </vt:variant>
      <vt:variant>
        <vt:lpwstr/>
      </vt:variant>
      <vt:variant>
        <vt:lpwstr>_Toc187796323</vt:lpwstr>
      </vt:variant>
      <vt:variant>
        <vt:i4>1835068</vt:i4>
      </vt:variant>
      <vt:variant>
        <vt:i4>653</vt:i4>
      </vt:variant>
      <vt:variant>
        <vt:i4>0</vt:i4>
      </vt:variant>
      <vt:variant>
        <vt:i4>5</vt:i4>
      </vt:variant>
      <vt:variant>
        <vt:lpwstr/>
      </vt:variant>
      <vt:variant>
        <vt:lpwstr>_Toc187796322</vt:lpwstr>
      </vt:variant>
      <vt:variant>
        <vt:i4>1835068</vt:i4>
      </vt:variant>
      <vt:variant>
        <vt:i4>647</vt:i4>
      </vt:variant>
      <vt:variant>
        <vt:i4>0</vt:i4>
      </vt:variant>
      <vt:variant>
        <vt:i4>5</vt:i4>
      </vt:variant>
      <vt:variant>
        <vt:lpwstr/>
      </vt:variant>
      <vt:variant>
        <vt:lpwstr>_Toc187796321</vt:lpwstr>
      </vt:variant>
      <vt:variant>
        <vt:i4>1835068</vt:i4>
      </vt:variant>
      <vt:variant>
        <vt:i4>641</vt:i4>
      </vt:variant>
      <vt:variant>
        <vt:i4>0</vt:i4>
      </vt:variant>
      <vt:variant>
        <vt:i4>5</vt:i4>
      </vt:variant>
      <vt:variant>
        <vt:lpwstr/>
      </vt:variant>
      <vt:variant>
        <vt:lpwstr>_Toc187796320</vt:lpwstr>
      </vt:variant>
      <vt:variant>
        <vt:i4>2031676</vt:i4>
      </vt:variant>
      <vt:variant>
        <vt:i4>635</vt:i4>
      </vt:variant>
      <vt:variant>
        <vt:i4>0</vt:i4>
      </vt:variant>
      <vt:variant>
        <vt:i4>5</vt:i4>
      </vt:variant>
      <vt:variant>
        <vt:lpwstr/>
      </vt:variant>
      <vt:variant>
        <vt:lpwstr>_Toc187796319</vt:lpwstr>
      </vt:variant>
      <vt:variant>
        <vt:i4>2031676</vt:i4>
      </vt:variant>
      <vt:variant>
        <vt:i4>629</vt:i4>
      </vt:variant>
      <vt:variant>
        <vt:i4>0</vt:i4>
      </vt:variant>
      <vt:variant>
        <vt:i4>5</vt:i4>
      </vt:variant>
      <vt:variant>
        <vt:lpwstr/>
      </vt:variant>
      <vt:variant>
        <vt:lpwstr>_Toc187796318</vt:lpwstr>
      </vt:variant>
      <vt:variant>
        <vt:i4>2031676</vt:i4>
      </vt:variant>
      <vt:variant>
        <vt:i4>623</vt:i4>
      </vt:variant>
      <vt:variant>
        <vt:i4>0</vt:i4>
      </vt:variant>
      <vt:variant>
        <vt:i4>5</vt:i4>
      </vt:variant>
      <vt:variant>
        <vt:lpwstr/>
      </vt:variant>
      <vt:variant>
        <vt:lpwstr>_Toc187796317</vt:lpwstr>
      </vt:variant>
      <vt:variant>
        <vt:i4>2031676</vt:i4>
      </vt:variant>
      <vt:variant>
        <vt:i4>617</vt:i4>
      </vt:variant>
      <vt:variant>
        <vt:i4>0</vt:i4>
      </vt:variant>
      <vt:variant>
        <vt:i4>5</vt:i4>
      </vt:variant>
      <vt:variant>
        <vt:lpwstr/>
      </vt:variant>
      <vt:variant>
        <vt:lpwstr>_Toc187796316</vt:lpwstr>
      </vt:variant>
      <vt:variant>
        <vt:i4>2031676</vt:i4>
      </vt:variant>
      <vt:variant>
        <vt:i4>611</vt:i4>
      </vt:variant>
      <vt:variant>
        <vt:i4>0</vt:i4>
      </vt:variant>
      <vt:variant>
        <vt:i4>5</vt:i4>
      </vt:variant>
      <vt:variant>
        <vt:lpwstr/>
      </vt:variant>
      <vt:variant>
        <vt:lpwstr>_Toc187796315</vt:lpwstr>
      </vt:variant>
      <vt:variant>
        <vt:i4>2031676</vt:i4>
      </vt:variant>
      <vt:variant>
        <vt:i4>605</vt:i4>
      </vt:variant>
      <vt:variant>
        <vt:i4>0</vt:i4>
      </vt:variant>
      <vt:variant>
        <vt:i4>5</vt:i4>
      </vt:variant>
      <vt:variant>
        <vt:lpwstr/>
      </vt:variant>
      <vt:variant>
        <vt:lpwstr>_Toc187796314</vt:lpwstr>
      </vt:variant>
      <vt:variant>
        <vt:i4>2031676</vt:i4>
      </vt:variant>
      <vt:variant>
        <vt:i4>599</vt:i4>
      </vt:variant>
      <vt:variant>
        <vt:i4>0</vt:i4>
      </vt:variant>
      <vt:variant>
        <vt:i4>5</vt:i4>
      </vt:variant>
      <vt:variant>
        <vt:lpwstr/>
      </vt:variant>
      <vt:variant>
        <vt:lpwstr>_Toc187796313</vt:lpwstr>
      </vt:variant>
      <vt:variant>
        <vt:i4>2031676</vt:i4>
      </vt:variant>
      <vt:variant>
        <vt:i4>593</vt:i4>
      </vt:variant>
      <vt:variant>
        <vt:i4>0</vt:i4>
      </vt:variant>
      <vt:variant>
        <vt:i4>5</vt:i4>
      </vt:variant>
      <vt:variant>
        <vt:lpwstr/>
      </vt:variant>
      <vt:variant>
        <vt:lpwstr>_Toc187796312</vt:lpwstr>
      </vt:variant>
      <vt:variant>
        <vt:i4>2031676</vt:i4>
      </vt:variant>
      <vt:variant>
        <vt:i4>587</vt:i4>
      </vt:variant>
      <vt:variant>
        <vt:i4>0</vt:i4>
      </vt:variant>
      <vt:variant>
        <vt:i4>5</vt:i4>
      </vt:variant>
      <vt:variant>
        <vt:lpwstr/>
      </vt:variant>
      <vt:variant>
        <vt:lpwstr>_Toc187796311</vt:lpwstr>
      </vt:variant>
      <vt:variant>
        <vt:i4>2031676</vt:i4>
      </vt:variant>
      <vt:variant>
        <vt:i4>581</vt:i4>
      </vt:variant>
      <vt:variant>
        <vt:i4>0</vt:i4>
      </vt:variant>
      <vt:variant>
        <vt:i4>5</vt:i4>
      </vt:variant>
      <vt:variant>
        <vt:lpwstr/>
      </vt:variant>
      <vt:variant>
        <vt:lpwstr>_Toc187796310</vt:lpwstr>
      </vt:variant>
      <vt:variant>
        <vt:i4>1966140</vt:i4>
      </vt:variant>
      <vt:variant>
        <vt:i4>575</vt:i4>
      </vt:variant>
      <vt:variant>
        <vt:i4>0</vt:i4>
      </vt:variant>
      <vt:variant>
        <vt:i4>5</vt:i4>
      </vt:variant>
      <vt:variant>
        <vt:lpwstr/>
      </vt:variant>
      <vt:variant>
        <vt:lpwstr>_Toc187796309</vt:lpwstr>
      </vt:variant>
      <vt:variant>
        <vt:i4>1966140</vt:i4>
      </vt:variant>
      <vt:variant>
        <vt:i4>569</vt:i4>
      </vt:variant>
      <vt:variant>
        <vt:i4>0</vt:i4>
      </vt:variant>
      <vt:variant>
        <vt:i4>5</vt:i4>
      </vt:variant>
      <vt:variant>
        <vt:lpwstr/>
      </vt:variant>
      <vt:variant>
        <vt:lpwstr>_Toc187796308</vt:lpwstr>
      </vt:variant>
      <vt:variant>
        <vt:i4>1966140</vt:i4>
      </vt:variant>
      <vt:variant>
        <vt:i4>563</vt:i4>
      </vt:variant>
      <vt:variant>
        <vt:i4>0</vt:i4>
      </vt:variant>
      <vt:variant>
        <vt:i4>5</vt:i4>
      </vt:variant>
      <vt:variant>
        <vt:lpwstr/>
      </vt:variant>
      <vt:variant>
        <vt:lpwstr>_Toc187796307</vt:lpwstr>
      </vt:variant>
      <vt:variant>
        <vt:i4>1966140</vt:i4>
      </vt:variant>
      <vt:variant>
        <vt:i4>557</vt:i4>
      </vt:variant>
      <vt:variant>
        <vt:i4>0</vt:i4>
      </vt:variant>
      <vt:variant>
        <vt:i4>5</vt:i4>
      </vt:variant>
      <vt:variant>
        <vt:lpwstr/>
      </vt:variant>
      <vt:variant>
        <vt:lpwstr>_Toc187796306</vt:lpwstr>
      </vt:variant>
      <vt:variant>
        <vt:i4>1966140</vt:i4>
      </vt:variant>
      <vt:variant>
        <vt:i4>551</vt:i4>
      </vt:variant>
      <vt:variant>
        <vt:i4>0</vt:i4>
      </vt:variant>
      <vt:variant>
        <vt:i4>5</vt:i4>
      </vt:variant>
      <vt:variant>
        <vt:lpwstr/>
      </vt:variant>
      <vt:variant>
        <vt:lpwstr>_Toc187796305</vt:lpwstr>
      </vt:variant>
      <vt:variant>
        <vt:i4>1966140</vt:i4>
      </vt:variant>
      <vt:variant>
        <vt:i4>545</vt:i4>
      </vt:variant>
      <vt:variant>
        <vt:i4>0</vt:i4>
      </vt:variant>
      <vt:variant>
        <vt:i4>5</vt:i4>
      </vt:variant>
      <vt:variant>
        <vt:lpwstr/>
      </vt:variant>
      <vt:variant>
        <vt:lpwstr>_Toc187796304</vt:lpwstr>
      </vt:variant>
      <vt:variant>
        <vt:i4>1966140</vt:i4>
      </vt:variant>
      <vt:variant>
        <vt:i4>539</vt:i4>
      </vt:variant>
      <vt:variant>
        <vt:i4>0</vt:i4>
      </vt:variant>
      <vt:variant>
        <vt:i4>5</vt:i4>
      </vt:variant>
      <vt:variant>
        <vt:lpwstr/>
      </vt:variant>
      <vt:variant>
        <vt:lpwstr>_Toc187796303</vt:lpwstr>
      </vt:variant>
      <vt:variant>
        <vt:i4>1966140</vt:i4>
      </vt:variant>
      <vt:variant>
        <vt:i4>533</vt:i4>
      </vt:variant>
      <vt:variant>
        <vt:i4>0</vt:i4>
      </vt:variant>
      <vt:variant>
        <vt:i4>5</vt:i4>
      </vt:variant>
      <vt:variant>
        <vt:lpwstr/>
      </vt:variant>
      <vt:variant>
        <vt:lpwstr>_Toc187796302</vt:lpwstr>
      </vt:variant>
      <vt:variant>
        <vt:i4>1966140</vt:i4>
      </vt:variant>
      <vt:variant>
        <vt:i4>527</vt:i4>
      </vt:variant>
      <vt:variant>
        <vt:i4>0</vt:i4>
      </vt:variant>
      <vt:variant>
        <vt:i4>5</vt:i4>
      </vt:variant>
      <vt:variant>
        <vt:lpwstr/>
      </vt:variant>
      <vt:variant>
        <vt:lpwstr>_Toc187796301</vt:lpwstr>
      </vt:variant>
      <vt:variant>
        <vt:i4>1966140</vt:i4>
      </vt:variant>
      <vt:variant>
        <vt:i4>521</vt:i4>
      </vt:variant>
      <vt:variant>
        <vt:i4>0</vt:i4>
      </vt:variant>
      <vt:variant>
        <vt:i4>5</vt:i4>
      </vt:variant>
      <vt:variant>
        <vt:lpwstr/>
      </vt:variant>
      <vt:variant>
        <vt:lpwstr>_Toc187796300</vt:lpwstr>
      </vt:variant>
      <vt:variant>
        <vt:i4>1507389</vt:i4>
      </vt:variant>
      <vt:variant>
        <vt:i4>515</vt:i4>
      </vt:variant>
      <vt:variant>
        <vt:i4>0</vt:i4>
      </vt:variant>
      <vt:variant>
        <vt:i4>5</vt:i4>
      </vt:variant>
      <vt:variant>
        <vt:lpwstr/>
      </vt:variant>
      <vt:variant>
        <vt:lpwstr>_Toc187796299</vt:lpwstr>
      </vt:variant>
      <vt:variant>
        <vt:i4>1507389</vt:i4>
      </vt:variant>
      <vt:variant>
        <vt:i4>509</vt:i4>
      </vt:variant>
      <vt:variant>
        <vt:i4>0</vt:i4>
      </vt:variant>
      <vt:variant>
        <vt:i4>5</vt:i4>
      </vt:variant>
      <vt:variant>
        <vt:lpwstr/>
      </vt:variant>
      <vt:variant>
        <vt:lpwstr>_Toc187796298</vt:lpwstr>
      </vt:variant>
      <vt:variant>
        <vt:i4>1507389</vt:i4>
      </vt:variant>
      <vt:variant>
        <vt:i4>503</vt:i4>
      </vt:variant>
      <vt:variant>
        <vt:i4>0</vt:i4>
      </vt:variant>
      <vt:variant>
        <vt:i4>5</vt:i4>
      </vt:variant>
      <vt:variant>
        <vt:lpwstr/>
      </vt:variant>
      <vt:variant>
        <vt:lpwstr>_Toc187796297</vt:lpwstr>
      </vt:variant>
      <vt:variant>
        <vt:i4>1507389</vt:i4>
      </vt:variant>
      <vt:variant>
        <vt:i4>497</vt:i4>
      </vt:variant>
      <vt:variant>
        <vt:i4>0</vt:i4>
      </vt:variant>
      <vt:variant>
        <vt:i4>5</vt:i4>
      </vt:variant>
      <vt:variant>
        <vt:lpwstr/>
      </vt:variant>
      <vt:variant>
        <vt:lpwstr>_Toc187796296</vt:lpwstr>
      </vt:variant>
      <vt:variant>
        <vt:i4>1507389</vt:i4>
      </vt:variant>
      <vt:variant>
        <vt:i4>491</vt:i4>
      </vt:variant>
      <vt:variant>
        <vt:i4>0</vt:i4>
      </vt:variant>
      <vt:variant>
        <vt:i4>5</vt:i4>
      </vt:variant>
      <vt:variant>
        <vt:lpwstr/>
      </vt:variant>
      <vt:variant>
        <vt:lpwstr>_Toc187796295</vt:lpwstr>
      </vt:variant>
      <vt:variant>
        <vt:i4>1507389</vt:i4>
      </vt:variant>
      <vt:variant>
        <vt:i4>485</vt:i4>
      </vt:variant>
      <vt:variant>
        <vt:i4>0</vt:i4>
      </vt:variant>
      <vt:variant>
        <vt:i4>5</vt:i4>
      </vt:variant>
      <vt:variant>
        <vt:lpwstr/>
      </vt:variant>
      <vt:variant>
        <vt:lpwstr>_Toc187796294</vt:lpwstr>
      </vt:variant>
      <vt:variant>
        <vt:i4>1507389</vt:i4>
      </vt:variant>
      <vt:variant>
        <vt:i4>479</vt:i4>
      </vt:variant>
      <vt:variant>
        <vt:i4>0</vt:i4>
      </vt:variant>
      <vt:variant>
        <vt:i4>5</vt:i4>
      </vt:variant>
      <vt:variant>
        <vt:lpwstr/>
      </vt:variant>
      <vt:variant>
        <vt:lpwstr>_Toc187796293</vt:lpwstr>
      </vt:variant>
      <vt:variant>
        <vt:i4>1507389</vt:i4>
      </vt:variant>
      <vt:variant>
        <vt:i4>473</vt:i4>
      </vt:variant>
      <vt:variant>
        <vt:i4>0</vt:i4>
      </vt:variant>
      <vt:variant>
        <vt:i4>5</vt:i4>
      </vt:variant>
      <vt:variant>
        <vt:lpwstr/>
      </vt:variant>
      <vt:variant>
        <vt:lpwstr>_Toc187796292</vt:lpwstr>
      </vt:variant>
      <vt:variant>
        <vt:i4>1507389</vt:i4>
      </vt:variant>
      <vt:variant>
        <vt:i4>467</vt:i4>
      </vt:variant>
      <vt:variant>
        <vt:i4>0</vt:i4>
      </vt:variant>
      <vt:variant>
        <vt:i4>5</vt:i4>
      </vt:variant>
      <vt:variant>
        <vt:lpwstr/>
      </vt:variant>
      <vt:variant>
        <vt:lpwstr>_Toc187796291</vt:lpwstr>
      </vt:variant>
      <vt:variant>
        <vt:i4>1507389</vt:i4>
      </vt:variant>
      <vt:variant>
        <vt:i4>461</vt:i4>
      </vt:variant>
      <vt:variant>
        <vt:i4>0</vt:i4>
      </vt:variant>
      <vt:variant>
        <vt:i4>5</vt:i4>
      </vt:variant>
      <vt:variant>
        <vt:lpwstr/>
      </vt:variant>
      <vt:variant>
        <vt:lpwstr>_Toc187796290</vt:lpwstr>
      </vt:variant>
      <vt:variant>
        <vt:i4>1441853</vt:i4>
      </vt:variant>
      <vt:variant>
        <vt:i4>455</vt:i4>
      </vt:variant>
      <vt:variant>
        <vt:i4>0</vt:i4>
      </vt:variant>
      <vt:variant>
        <vt:i4>5</vt:i4>
      </vt:variant>
      <vt:variant>
        <vt:lpwstr/>
      </vt:variant>
      <vt:variant>
        <vt:lpwstr>_Toc187796289</vt:lpwstr>
      </vt:variant>
      <vt:variant>
        <vt:i4>1441853</vt:i4>
      </vt:variant>
      <vt:variant>
        <vt:i4>449</vt:i4>
      </vt:variant>
      <vt:variant>
        <vt:i4>0</vt:i4>
      </vt:variant>
      <vt:variant>
        <vt:i4>5</vt:i4>
      </vt:variant>
      <vt:variant>
        <vt:lpwstr/>
      </vt:variant>
      <vt:variant>
        <vt:lpwstr>_Toc187796288</vt:lpwstr>
      </vt:variant>
      <vt:variant>
        <vt:i4>1441853</vt:i4>
      </vt:variant>
      <vt:variant>
        <vt:i4>443</vt:i4>
      </vt:variant>
      <vt:variant>
        <vt:i4>0</vt:i4>
      </vt:variant>
      <vt:variant>
        <vt:i4>5</vt:i4>
      </vt:variant>
      <vt:variant>
        <vt:lpwstr/>
      </vt:variant>
      <vt:variant>
        <vt:lpwstr>_Toc187796287</vt:lpwstr>
      </vt:variant>
      <vt:variant>
        <vt:i4>1441853</vt:i4>
      </vt:variant>
      <vt:variant>
        <vt:i4>437</vt:i4>
      </vt:variant>
      <vt:variant>
        <vt:i4>0</vt:i4>
      </vt:variant>
      <vt:variant>
        <vt:i4>5</vt:i4>
      </vt:variant>
      <vt:variant>
        <vt:lpwstr/>
      </vt:variant>
      <vt:variant>
        <vt:lpwstr>_Toc187796286</vt:lpwstr>
      </vt:variant>
      <vt:variant>
        <vt:i4>1441853</vt:i4>
      </vt:variant>
      <vt:variant>
        <vt:i4>431</vt:i4>
      </vt:variant>
      <vt:variant>
        <vt:i4>0</vt:i4>
      </vt:variant>
      <vt:variant>
        <vt:i4>5</vt:i4>
      </vt:variant>
      <vt:variant>
        <vt:lpwstr/>
      </vt:variant>
      <vt:variant>
        <vt:lpwstr>_Toc187796285</vt:lpwstr>
      </vt:variant>
      <vt:variant>
        <vt:i4>1441853</vt:i4>
      </vt:variant>
      <vt:variant>
        <vt:i4>425</vt:i4>
      </vt:variant>
      <vt:variant>
        <vt:i4>0</vt:i4>
      </vt:variant>
      <vt:variant>
        <vt:i4>5</vt:i4>
      </vt:variant>
      <vt:variant>
        <vt:lpwstr/>
      </vt:variant>
      <vt:variant>
        <vt:lpwstr>_Toc187796284</vt:lpwstr>
      </vt:variant>
      <vt:variant>
        <vt:i4>1441853</vt:i4>
      </vt:variant>
      <vt:variant>
        <vt:i4>419</vt:i4>
      </vt:variant>
      <vt:variant>
        <vt:i4>0</vt:i4>
      </vt:variant>
      <vt:variant>
        <vt:i4>5</vt:i4>
      </vt:variant>
      <vt:variant>
        <vt:lpwstr/>
      </vt:variant>
      <vt:variant>
        <vt:lpwstr>_Toc187796283</vt:lpwstr>
      </vt:variant>
      <vt:variant>
        <vt:i4>1441853</vt:i4>
      </vt:variant>
      <vt:variant>
        <vt:i4>413</vt:i4>
      </vt:variant>
      <vt:variant>
        <vt:i4>0</vt:i4>
      </vt:variant>
      <vt:variant>
        <vt:i4>5</vt:i4>
      </vt:variant>
      <vt:variant>
        <vt:lpwstr/>
      </vt:variant>
      <vt:variant>
        <vt:lpwstr>_Toc187796282</vt:lpwstr>
      </vt:variant>
      <vt:variant>
        <vt:i4>1441853</vt:i4>
      </vt:variant>
      <vt:variant>
        <vt:i4>407</vt:i4>
      </vt:variant>
      <vt:variant>
        <vt:i4>0</vt:i4>
      </vt:variant>
      <vt:variant>
        <vt:i4>5</vt:i4>
      </vt:variant>
      <vt:variant>
        <vt:lpwstr/>
      </vt:variant>
      <vt:variant>
        <vt:lpwstr>_Toc187796281</vt:lpwstr>
      </vt:variant>
      <vt:variant>
        <vt:i4>1441853</vt:i4>
      </vt:variant>
      <vt:variant>
        <vt:i4>401</vt:i4>
      </vt:variant>
      <vt:variant>
        <vt:i4>0</vt:i4>
      </vt:variant>
      <vt:variant>
        <vt:i4>5</vt:i4>
      </vt:variant>
      <vt:variant>
        <vt:lpwstr/>
      </vt:variant>
      <vt:variant>
        <vt:lpwstr>_Toc187796280</vt:lpwstr>
      </vt:variant>
      <vt:variant>
        <vt:i4>1638461</vt:i4>
      </vt:variant>
      <vt:variant>
        <vt:i4>395</vt:i4>
      </vt:variant>
      <vt:variant>
        <vt:i4>0</vt:i4>
      </vt:variant>
      <vt:variant>
        <vt:i4>5</vt:i4>
      </vt:variant>
      <vt:variant>
        <vt:lpwstr/>
      </vt:variant>
      <vt:variant>
        <vt:lpwstr>_Toc187796279</vt:lpwstr>
      </vt:variant>
      <vt:variant>
        <vt:i4>1638461</vt:i4>
      </vt:variant>
      <vt:variant>
        <vt:i4>389</vt:i4>
      </vt:variant>
      <vt:variant>
        <vt:i4>0</vt:i4>
      </vt:variant>
      <vt:variant>
        <vt:i4>5</vt:i4>
      </vt:variant>
      <vt:variant>
        <vt:lpwstr/>
      </vt:variant>
      <vt:variant>
        <vt:lpwstr>_Toc187796278</vt:lpwstr>
      </vt:variant>
      <vt:variant>
        <vt:i4>1638461</vt:i4>
      </vt:variant>
      <vt:variant>
        <vt:i4>383</vt:i4>
      </vt:variant>
      <vt:variant>
        <vt:i4>0</vt:i4>
      </vt:variant>
      <vt:variant>
        <vt:i4>5</vt:i4>
      </vt:variant>
      <vt:variant>
        <vt:lpwstr/>
      </vt:variant>
      <vt:variant>
        <vt:lpwstr>_Toc187796277</vt:lpwstr>
      </vt:variant>
      <vt:variant>
        <vt:i4>1638461</vt:i4>
      </vt:variant>
      <vt:variant>
        <vt:i4>377</vt:i4>
      </vt:variant>
      <vt:variant>
        <vt:i4>0</vt:i4>
      </vt:variant>
      <vt:variant>
        <vt:i4>5</vt:i4>
      </vt:variant>
      <vt:variant>
        <vt:lpwstr/>
      </vt:variant>
      <vt:variant>
        <vt:lpwstr>_Toc187796276</vt:lpwstr>
      </vt:variant>
      <vt:variant>
        <vt:i4>1638461</vt:i4>
      </vt:variant>
      <vt:variant>
        <vt:i4>371</vt:i4>
      </vt:variant>
      <vt:variant>
        <vt:i4>0</vt:i4>
      </vt:variant>
      <vt:variant>
        <vt:i4>5</vt:i4>
      </vt:variant>
      <vt:variant>
        <vt:lpwstr/>
      </vt:variant>
      <vt:variant>
        <vt:lpwstr>_Toc187796275</vt:lpwstr>
      </vt:variant>
      <vt:variant>
        <vt:i4>1638461</vt:i4>
      </vt:variant>
      <vt:variant>
        <vt:i4>365</vt:i4>
      </vt:variant>
      <vt:variant>
        <vt:i4>0</vt:i4>
      </vt:variant>
      <vt:variant>
        <vt:i4>5</vt:i4>
      </vt:variant>
      <vt:variant>
        <vt:lpwstr/>
      </vt:variant>
      <vt:variant>
        <vt:lpwstr>_Toc187796274</vt:lpwstr>
      </vt:variant>
      <vt:variant>
        <vt:i4>1638461</vt:i4>
      </vt:variant>
      <vt:variant>
        <vt:i4>359</vt:i4>
      </vt:variant>
      <vt:variant>
        <vt:i4>0</vt:i4>
      </vt:variant>
      <vt:variant>
        <vt:i4>5</vt:i4>
      </vt:variant>
      <vt:variant>
        <vt:lpwstr/>
      </vt:variant>
      <vt:variant>
        <vt:lpwstr>_Toc187796273</vt:lpwstr>
      </vt:variant>
      <vt:variant>
        <vt:i4>1638461</vt:i4>
      </vt:variant>
      <vt:variant>
        <vt:i4>353</vt:i4>
      </vt:variant>
      <vt:variant>
        <vt:i4>0</vt:i4>
      </vt:variant>
      <vt:variant>
        <vt:i4>5</vt:i4>
      </vt:variant>
      <vt:variant>
        <vt:lpwstr/>
      </vt:variant>
      <vt:variant>
        <vt:lpwstr>_Toc187796272</vt:lpwstr>
      </vt:variant>
      <vt:variant>
        <vt:i4>1638461</vt:i4>
      </vt:variant>
      <vt:variant>
        <vt:i4>347</vt:i4>
      </vt:variant>
      <vt:variant>
        <vt:i4>0</vt:i4>
      </vt:variant>
      <vt:variant>
        <vt:i4>5</vt:i4>
      </vt:variant>
      <vt:variant>
        <vt:lpwstr/>
      </vt:variant>
      <vt:variant>
        <vt:lpwstr>_Toc187796271</vt:lpwstr>
      </vt:variant>
      <vt:variant>
        <vt:i4>1638461</vt:i4>
      </vt:variant>
      <vt:variant>
        <vt:i4>341</vt:i4>
      </vt:variant>
      <vt:variant>
        <vt:i4>0</vt:i4>
      </vt:variant>
      <vt:variant>
        <vt:i4>5</vt:i4>
      </vt:variant>
      <vt:variant>
        <vt:lpwstr/>
      </vt:variant>
      <vt:variant>
        <vt:lpwstr>_Toc187796270</vt:lpwstr>
      </vt:variant>
      <vt:variant>
        <vt:i4>1572925</vt:i4>
      </vt:variant>
      <vt:variant>
        <vt:i4>335</vt:i4>
      </vt:variant>
      <vt:variant>
        <vt:i4>0</vt:i4>
      </vt:variant>
      <vt:variant>
        <vt:i4>5</vt:i4>
      </vt:variant>
      <vt:variant>
        <vt:lpwstr/>
      </vt:variant>
      <vt:variant>
        <vt:lpwstr>_Toc187796269</vt:lpwstr>
      </vt:variant>
      <vt:variant>
        <vt:i4>1572925</vt:i4>
      </vt:variant>
      <vt:variant>
        <vt:i4>329</vt:i4>
      </vt:variant>
      <vt:variant>
        <vt:i4>0</vt:i4>
      </vt:variant>
      <vt:variant>
        <vt:i4>5</vt:i4>
      </vt:variant>
      <vt:variant>
        <vt:lpwstr/>
      </vt:variant>
      <vt:variant>
        <vt:lpwstr>_Toc187796268</vt:lpwstr>
      </vt:variant>
      <vt:variant>
        <vt:i4>1572925</vt:i4>
      </vt:variant>
      <vt:variant>
        <vt:i4>323</vt:i4>
      </vt:variant>
      <vt:variant>
        <vt:i4>0</vt:i4>
      </vt:variant>
      <vt:variant>
        <vt:i4>5</vt:i4>
      </vt:variant>
      <vt:variant>
        <vt:lpwstr/>
      </vt:variant>
      <vt:variant>
        <vt:lpwstr>_Toc187796267</vt:lpwstr>
      </vt:variant>
      <vt:variant>
        <vt:i4>1572925</vt:i4>
      </vt:variant>
      <vt:variant>
        <vt:i4>317</vt:i4>
      </vt:variant>
      <vt:variant>
        <vt:i4>0</vt:i4>
      </vt:variant>
      <vt:variant>
        <vt:i4>5</vt:i4>
      </vt:variant>
      <vt:variant>
        <vt:lpwstr/>
      </vt:variant>
      <vt:variant>
        <vt:lpwstr>_Toc187796266</vt:lpwstr>
      </vt:variant>
      <vt:variant>
        <vt:i4>1572925</vt:i4>
      </vt:variant>
      <vt:variant>
        <vt:i4>311</vt:i4>
      </vt:variant>
      <vt:variant>
        <vt:i4>0</vt:i4>
      </vt:variant>
      <vt:variant>
        <vt:i4>5</vt:i4>
      </vt:variant>
      <vt:variant>
        <vt:lpwstr/>
      </vt:variant>
      <vt:variant>
        <vt:lpwstr>_Toc187796265</vt:lpwstr>
      </vt:variant>
      <vt:variant>
        <vt:i4>1572925</vt:i4>
      </vt:variant>
      <vt:variant>
        <vt:i4>305</vt:i4>
      </vt:variant>
      <vt:variant>
        <vt:i4>0</vt:i4>
      </vt:variant>
      <vt:variant>
        <vt:i4>5</vt:i4>
      </vt:variant>
      <vt:variant>
        <vt:lpwstr/>
      </vt:variant>
      <vt:variant>
        <vt:lpwstr>_Toc187796264</vt:lpwstr>
      </vt:variant>
      <vt:variant>
        <vt:i4>1572925</vt:i4>
      </vt:variant>
      <vt:variant>
        <vt:i4>299</vt:i4>
      </vt:variant>
      <vt:variant>
        <vt:i4>0</vt:i4>
      </vt:variant>
      <vt:variant>
        <vt:i4>5</vt:i4>
      </vt:variant>
      <vt:variant>
        <vt:lpwstr/>
      </vt:variant>
      <vt:variant>
        <vt:lpwstr>_Toc187796263</vt:lpwstr>
      </vt:variant>
      <vt:variant>
        <vt:i4>1572925</vt:i4>
      </vt:variant>
      <vt:variant>
        <vt:i4>293</vt:i4>
      </vt:variant>
      <vt:variant>
        <vt:i4>0</vt:i4>
      </vt:variant>
      <vt:variant>
        <vt:i4>5</vt:i4>
      </vt:variant>
      <vt:variant>
        <vt:lpwstr/>
      </vt:variant>
      <vt:variant>
        <vt:lpwstr>_Toc187796262</vt:lpwstr>
      </vt:variant>
      <vt:variant>
        <vt:i4>1572925</vt:i4>
      </vt:variant>
      <vt:variant>
        <vt:i4>287</vt:i4>
      </vt:variant>
      <vt:variant>
        <vt:i4>0</vt:i4>
      </vt:variant>
      <vt:variant>
        <vt:i4>5</vt:i4>
      </vt:variant>
      <vt:variant>
        <vt:lpwstr/>
      </vt:variant>
      <vt:variant>
        <vt:lpwstr>_Toc187796261</vt:lpwstr>
      </vt:variant>
      <vt:variant>
        <vt:i4>1572925</vt:i4>
      </vt:variant>
      <vt:variant>
        <vt:i4>281</vt:i4>
      </vt:variant>
      <vt:variant>
        <vt:i4>0</vt:i4>
      </vt:variant>
      <vt:variant>
        <vt:i4>5</vt:i4>
      </vt:variant>
      <vt:variant>
        <vt:lpwstr/>
      </vt:variant>
      <vt:variant>
        <vt:lpwstr>_Toc187796260</vt:lpwstr>
      </vt:variant>
      <vt:variant>
        <vt:i4>1769533</vt:i4>
      </vt:variant>
      <vt:variant>
        <vt:i4>275</vt:i4>
      </vt:variant>
      <vt:variant>
        <vt:i4>0</vt:i4>
      </vt:variant>
      <vt:variant>
        <vt:i4>5</vt:i4>
      </vt:variant>
      <vt:variant>
        <vt:lpwstr/>
      </vt:variant>
      <vt:variant>
        <vt:lpwstr>_Toc187796259</vt:lpwstr>
      </vt:variant>
      <vt:variant>
        <vt:i4>1769533</vt:i4>
      </vt:variant>
      <vt:variant>
        <vt:i4>269</vt:i4>
      </vt:variant>
      <vt:variant>
        <vt:i4>0</vt:i4>
      </vt:variant>
      <vt:variant>
        <vt:i4>5</vt:i4>
      </vt:variant>
      <vt:variant>
        <vt:lpwstr/>
      </vt:variant>
      <vt:variant>
        <vt:lpwstr>_Toc187796258</vt:lpwstr>
      </vt:variant>
      <vt:variant>
        <vt:i4>1769533</vt:i4>
      </vt:variant>
      <vt:variant>
        <vt:i4>263</vt:i4>
      </vt:variant>
      <vt:variant>
        <vt:i4>0</vt:i4>
      </vt:variant>
      <vt:variant>
        <vt:i4>5</vt:i4>
      </vt:variant>
      <vt:variant>
        <vt:lpwstr/>
      </vt:variant>
      <vt:variant>
        <vt:lpwstr>_Toc187796257</vt:lpwstr>
      </vt:variant>
      <vt:variant>
        <vt:i4>1769534</vt:i4>
      </vt:variant>
      <vt:variant>
        <vt:i4>254</vt:i4>
      </vt:variant>
      <vt:variant>
        <vt:i4>0</vt:i4>
      </vt:variant>
      <vt:variant>
        <vt:i4>5</vt:i4>
      </vt:variant>
      <vt:variant>
        <vt:lpwstr/>
      </vt:variant>
      <vt:variant>
        <vt:lpwstr>_Toc187796153</vt:lpwstr>
      </vt:variant>
      <vt:variant>
        <vt:i4>1769534</vt:i4>
      </vt:variant>
      <vt:variant>
        <vt:i4>248</vt:i4>
      </vt:variant>
      <vt:variant>
        <vt:i4>0</vt:i4>
      </vt:variant>
      <vt:variant>
        <vt:i4>5</vt:i4>
      </vt:variant>
      <vt:variant>
        <vt:lpwstr/>
      </vt:variant>
      <vt:variant>
        <vt:lpwstr>_Toc187796152</vt:lpwstr>
      </vt:variant>
      <vt:variant>
        <vt:i4>1769534</vt:i4>
      </vt:variant>
      <vt:variant>
        <vt:i4>242</vt:i4>
      </vt:variant>
      <vt:variant>
        <vt:i4>0</vt:i4>
      </vt:variant>
      <vt:variant>
        <vt:i4>5</vt:i4>
      </vt:variant>
      <vt:variant>
        <vt:lpwstr/>
      </vt:variant>
      <vt:variant>
        <vt:lpwstr>_Toc187796151</vt:lpwstr>
      </vt:variant>
      <vt:variant>
        <vt:i4>1769534</vt:i4>
      </vt:variant>
      <vt:variant>
        <vt:i4>236</vt:i4>
      </vt:variant>
      <vt:variant>
        <vt:i4>0</vt:i4>
      </vt:variant>
      <vt:variant>
        <vt:i4>5</vt:i4>
      </vt:variant>
      <vt:variant>
        <vt:lpwstr/>
      </vt:variant>
      <vt:variant>
        <vt:lpwstr>_Toc187796150</vt:lpwstr>
      </vt:variant>
      <vt:variant>
        <vt:i4>1703998</vt:i4>
      </vt:variant>
      <vt:variant>
        <vt:i4>230</vt:i4>
      </vt:variant>
      <vt:variant>
        <vt:i4>0</vt:i4>
      </vt:variant>
      <vt:variant>
        <vt:i4>5</vt:i4>
      </vt:variant>
      <vt:variant>
        <vt:lpwstr/>
      </vt:variant>
      <vt:variant>
        <vt:lpwstr>_Toc187796149</vt:lpwstr>
      </vt:variant>
      <vt:variant>
        <vt:i4>1703998</vt:i4>
      </vt:variant>
      <vt:variant>
        <vt:i4>224</vt:i4>
      </vt:variant>
      <vt:variant>
        <vt:i4>0</vt:i4>
      </vt:variant>
      <vt:variant>
        <vt:i4>5</vt:i4>
      </vt:variant>
      <vt:variant>
        <vt:lpwstr/>
      </vt:variant>
      <vt:variant>
        <vt:lpwstr>_Toc187796148</vt:lpwstr>
      </vt:variant>
      <vt:variant>
        <vt:i4>1703998</vt:i4>
      </vt:variant>
      <vt:variant>
        <vt:i4>218</vt:i4>
      </vt:variant>
      <vt:variant>
        <vt:i4>0</vt:i4>
      </vt:variant>
      <vt:variant>
        <vt:i4>5</vt:i4>
      </vt:variant>
      <vt:variant>
        <vt:lpwstr/>
      </vt:variant>
      <vt:variant>
        <vt:lpwstr>_Toc187796147</vt:lpwstr>
      </vt:variant>
      <vt:variant>
        <vt:i4>1703998</vt:i4>
      </vt:variant>
      <vt:variant>
        <vt:i4>212</vt:i4>
      </vt:variant>
      <vt:variant>
        <vt:i4>0</vt:i4>
      </vt:variant>
      <vt:variant>
        <vt:i4>5</vt:i4>
      </vt:variant>
      <vt:variant>
        <vt:lpwstr/>
      </vt:variant>
      <vt:variant>
        <vt:lpwstr>_Toc187796146</vt:lpwstr>
      </vt:variant>
      <vt:variant>
        <vt:i4>1703998</vt:i4>
      </vt:variant>
      <vt:variant>
        <vt:i4>206</vt:i4>
      </vt:variant>
      <vt:variant>
        <vt:i4>0</vt:i4>
      </vt:variant>
      <vt:variant>
        <vt:i4>5</vt:i4>
      </vt:variant>
      <vt:variant>
        <vt:lpwstr/>
      </vt:variant>
      <vt:variant>
        <vt:lpwstr>_Toc187796145</vt:lpwstr>
      </vt:variant>
      <vt:variant>
        <vt:i4>1703998</vt:i4>
      </vt:variant>
      <vt:variant>
        <vt:i4>200</vt:i4>
      </vt:variant>
      <vt:variant>
        <vt:i4>0</vt:i4>
      </vt:variant>
      <vt:variant>
        <vt:i4>5</vt:i4>
      </vt:variant>
      <vt:variant>
        <vt:lpwstr/>
      </vt:variant>
      <vt:variant>
        <vt:lpwstr>_Toc187796144</vt:lpwstr>
      </vt:variant>
      <vt:variant>
        <vt:i4>1703998</vt:i4>
      </vt:variant>
      <vt:variant>
        <vt:i4>194</vt:i4>
      </vt:variant>
      <vt:variant>
        <vt:i4>0</vt:i4>
      </vt:variant>
      <vt:variant>
        <vt:i4>5</vt:i4>
      </vt:variant>
      <vt:variant>
        <vt:lpwstr/>
      </vt:variant>
      <vt:variant>
        <vt:lpwstr>_Toc187796143</vt:lpwstr>
      </vt:variant>
      <vt:variant>
        <vt:i4>1703998</vt:i4>
      </vt:variant>
      <vt:variant>
        <vt:i4>188</vt:i4>
      </vt:variant>
      <vt:variant>
        <vt:i4>0</vt:i4>
      </vt:variant>
      <vt:variant>
        <vt:i4>5</vt:i4>
      </vt:variant>
      <vt:variant>
        <vt:lpwstr/>
      </vt:variant>
      <vt:variant>
        <vt:lpwstr>_Toc187796142</vt:lpwstr>
      </vt:variant>
      <vt:variant>
        <vt:i4>1703998</vt:i4>
      </vt:variant>
      <vt:variant>
        <vt:i4>182</vt:i4>
      </vt:variant>
      <vt:variant>
        <vt:i4>0</vt:i4>
      </vt:variant>
      <vt:variant>
        <vt:i4>5</vt:i4>
      </vt:variant>
      <vt:variant>
        <vt:lpwstr/>
      </vt:variant>
      <vt:variant>
        <vt:lpwstr>_Toc187796141</vt:lpwstr>
      </vt:variant>
      <vt:variant>
        <vt:i4>1703998</vt:i4>
      </vt:variant>
      <vt:variant>
        <vt:i4>176</vt:i4>
      </vt:variant>
      <vt:variant>
        <vt:i4>0</vt:i4>
      </vt:variant>
      <vt:variant>
        <vt:i4>5</vt:i4>
      </vt:variant>
      <vt:variant>
        <vt:lpwstr/>
      </vt:variant>
      <vt:variant>
        <vt:lpwstr>_Toc187796140</vt:lpwstr>
      </vt:variant>
      <vt:variant>
        <vt:i4>1900606</vt:i4>
      </vt:variant>
      <vt:variant>
        <vt:i4>170</vt:i4>
      </vt:variant>
      <vt:variant>
        <vt:i4>0</vt:i4>
      </vt:variant>
      <vt:variant>
        <vt:i4>5</vt:i4>
      </vt:variant>
      <vt:variant>
        <vt:lpwstr/>
      </vt:variant>
      <vt:variant>
        <vt:lpwstr>_Toc187796139</vt:lpwstr>
      </vt:variant>
      <vt:variant>
        <vt:i4>1900606</vt:i4>
      </vt:variant>
      <vt:variant>
        <vt:i4>164</vt:i4>
      </vt:variant>
      <vt:variant>
        <vt:i4>0</vt:i4>
      </vt:variant>
      <vt:variant>
        <vt:i4>5</vt:i4>
      </vt:variant>
      <vt:variant>
        <vt:lpwstr/>
      </vt:variant>
      <vt:variant>
        <vt:lpwstr>_Toc187796138</vt:lpwstr>
      </vt:variant>
      <vt:variant>
        <vt:i4>1900606</vt:i4>
      </vt:variant>
      <vt:variant>
        <vt:i4>158</vt:i4>
      </vt:variant>
      <vt:variant>
        <vt:i4>0</vt:i4>
      </vt:variant>
      <vt:variant>
        <vt:i4>5</vt:i4>
      </vt:variant>
      <vt:variant>
        <vt:lpwstr/>
      </vt:variant>
      <vt:variant>
        <vt:lpwstr>_Toc187796137</vt:lpwstr>
      </vt:variant>
      <vt:variant>
        <vt:i4>1900606</vt:i4>
      </vt:variant>
      <vt:variant>
        <vt:i4>152</vt:i4>
      </vt:variant>
      <vt:variant>
        <vt:i4>0</vt:i4>
      </vt:variant>
      <vt:variant>
        <vt:i4>5</vt:i4>
      </vt:variant>
      <vt:variant>
        <vt:lpwstr/>
      </vt:variant>
      <vt:variant>
        <vt:lpwstr>_Toc187796136</vt:lpwstr>
      </vt:variant>
      <vt:variant>
        <vt:i4>1900606</vt:i4>
      </vt:variant>
      <vt:variant>
        <vt:i4>146</vt:i4>
      </vt:variant>
      <vt:variant>
        <vt:i4>0</vt:i4>
      </vt:variant>
      <vt:variant>
        <vt:i4>5</vt:i4>
      </vt:variant>
      <vt:variant>
        <vt:lpwstr/>
      </vt:variant>
      <vt:variant>
        <vt:lpwstr>_Toc187796135</vt:lpwstr>
      </vt:variant>
      <vt:variant>
        <vt:i4>1900606</vt:i4>
      </vt:variant>
      <vt:variant>
        <vt:i4>140</vt:i4>
      </vt:variant>
      <vt:variant>
        <vt:i4>0</vt:i4>
      </vt:variant>
      <vt:variant>
        <vt:i4>5</vt:i4>
      </vt:variant>
      <vt:variant>
        <vt:lpwstr/>
      </vt:variant>
      <vt:variant>
        <vt:lpwstr>_Toc187796134</vt:lpwstr>
      </vt:variant>
      <vt:variant>
        <vt:i4>1900606</vt:i4>
      </vt:variant>
      <vt:variant>
        <vt:i4>134</vt:i4>
      </vt:variant>
      <vt:variant>
        <vt:i4>0</vt:i4>
      </vt:variant>
      <vt:variant>
        <vt:i4>5</vt:i4>
      </vt:variant>
      <vt:variant>
        <vt:lpwstr/>
      </vt:variant>
      <vt:variant>
        <vt:lpwstr>_Toc187796133</vt:lpwstr>
      </vt:variant>
      <vt:variant>
        <vt:i4>1900606</vt:i4>
      </vt:variant>
      <vt:variant>
        <vt:i4>128</vt:i4>
      </vt:variant>
      <vt:variant>
        <vt:i4>0</vt:i4>
      </vt:variant>
      <vt:variant>
        <vt:i4>5</vt:i4>
      </vt:variant>
      <vt:variant>
        <vt:lpwstr/>
      </vt:variant>
      <vt:variant>
        <vt:lpwstr>_Toc187796132</vt:lpwstr>
      </vt:variant>
      <vt:variant>
        <vt:i4>1900606</vt:i4>
      </vt:variant>
      <vt:variant>
        <vt:i4>122</vt:i4>
      </vt:variant>
      <vt:variant>
        <vt:i4>0</vt:i4>
      </vt:variant>
      <vt:variant>
        <vt:i4>5</vt:i4>
      </vt:variant>
      <vt:variant>
        <vt:lpwstr/>
      </vt:variant>
      <vt:variant>
        <vt:lpwstr>_Toc187796131</vt:lpwstr>
      </vt:variant>
      <vt:variant>
        <vt:i4>1900606</vt:i4>
      </vt:variant>
      <vt:variant>
        <vt:i4>116</vt:i4>
      </vt:variant>
      <vt:variant>
        <vt:i4>0</vt:i4>
      </vt:variant>
      <vt:variant>
        <vt:i4>5</vt:i4>
      </vt:variant>
      <vt:variant>
        <vt:lpwstr/>
      </vt:variant>
      <vt:variant>
        <vt:lpwstr>_Toc187796130</vt:lpwstr>
      </vt:variant>
      <vt:variant>
        <vt:i4>1835070</vt:i4>
      </vt:variant>
      <vt:variant>
        <vt:i4>110</vt:i4>
      </vt:variant>
      <vt:variant>
        <vt:i4>0</vt:i4>
      </vt:variant>
      <vt:variant>
        <vt:i4>5</vt:i4>
      </vt:variant>
      <vt:variant>
        <vt:lpwstr/>
      </vt:variant>
      <vt:variant>
        <vt:lpwstr>_Toc187796129</vt:lpwstr>
      </vt:variant>
      <vt:variant>
        <vt:i4>1835070</vt:i4>
      </vt:variant>
      <vt:variant>
        <vt:i4>104</vt:i4>
      </vt:variant>
      <vt:variant>
        <vt:i4>0</vt:i4>
      </vt:variant>
      <vt:variant>
        <vt:i4>5</vt:i4>
      </vt:variant>
      <vt:variant>
        <vt:lpwstr/>
      </vt:variant>
      <vt:variant>
        <vt:lpwstr>_Toc187796128</vt:lpwstr>
      </vt:variant>
      <vt:variant>
        <vt:i4>1835070</vt:i4>
      </vt:variant>
      <vt:variant>
        <vt:i4>98</vt:i4>
      </vt:variant>
      <vt:variant>
        <vt:i4>0</vt:i4>
      </vt:variant>
      <vt:variant>
        <vt:i4>5</vt:i4>
      </vt:variant>
      <vt:variant>
        <vt:lpwstr/>
      </vt:variant>
      <vt:variant>
        <vt:lpwstr>_Toc187796127</vt:lpwstr>
      </vt:variant>
      <vt:variant>
        <vt:i4>1835070</vt:i4>
      </vt:variant>
      <vt:variant>
        <vt:i4>92</vt:i4>
      </vt:variant>
      <vt:variant>
        <vt:i4>0</vt:i4>
      </vt:variant>
      <vt:variant>
        <vt:i4>5</vt:i4>
      </vt:variant>
      <vt:variant>
        <vt:lpwstr/>
      </vt:variant>
      <vt:variant>
        <vt:lpwstr>_Toc187796126</vt:lpwstr>
      </vt:variant>
      <vt:variant>
        <vt:i4>1835070</vt:i4>
      </vt:variant>
      <vt:variant>
        <vt:i4>86</vt:i4>
      </vt:variant>
      <vt:variant>
        <vt:i4>0</vt:i4>
      </vt:variant>
      <vt:variant>
        <vt:i4>5</vt:i4>
      </vt:variant>
      <vt:variant>
        <vt:lpwstr/>
      </vt:variant>
      <vt:variant>
        <vt:lpwstr>_Toc187796125</vt:lpwstr>
      </vt:variant>
      <vt:variant>
        <vt:i4>1835070</vt:i4>
      </vt:variant>
      <vt:variant>
        <vt:i4>80</vt:i4>
      </vt:variant>
      <vt:variant>
        <vt:i4>0</vt:i4>
      </vt:variant>
      <vt:variant>
        <vt:i4>5</vt:i4>
      </vt:variant>
      <vt:variant>
        <vt:lpwstr/>
      </vt:variant>
      <vt:variant>
        <vt:lpwstr>_Toc187796124</vt:lpwstr>
      </vt:variant>
      <vt:variant>
        <vt:i4>1835070</vt:i4>
      </vt:variant>
      <vt:variant>
        <vt:i4>74</vt:i4>
      </vt:variant>
      <vt:variant>
        <vt:i4>0</vt:i4>
      </vt:variant>
      <vt:variant>
        <vt:i4>5</vt:i4>
      </vt:variant>
      <vt:variant>
        <vt:lpwstr/>
      </vt:variant>
      <vt:variant>
        <vt:lpwstr>_Toc187796123</vt:lpwstr>
      </vt:variant>
      <vt:variant>
        <vt:i4>1835070</vt:i4>
      </vt:variant>
      <vt:variant>
        <vt:i4>68</vt:i4>
      </vt:variant>
      <vt:variant>
        <vt:i4>0</vt:i4>
      </vt:variant>
      <vt:variant>
        <vt:i4>5</vt:i4>
      </vt:variant>
      <vt:variant>
        <vt:lpwstr/>
      </vt:variant>
      <vt:variant>
        <vt:lpwstr>_Toc187796122</vt:lpwstr>
      </vt:variant>
      <vt:variant>
        <vt:i4>1835070</vt:i4>
      </vt:variant>
      <vt:variant>
        <vt:i4>62</vt:i4>
      </vt:variant>
      <vt:variant>
        <vt:i4>0</vt:i4>
      </vt:variant>
      <vt:variant>
        <vt:i4>5</vt:i4>
      </vt:variant>
      <vt:variant>
        <vt:lpwstr/>
      </vt:variant>
      <vt:variant>
        <vt:lpwstr>_Toc187796121</vt:lpwstr>
      </vt:variant>
      <vt:variant>
        <vt:i4>1835070</vt:i4>
      </vt:variant>
      <vt:variant>
        <vt:i4>56</vt:i4>
      </vt:variant>
      <vt:variant>
        <vt:i4>0</vt:i4>
      </vt:variant>
      <vt:variant>
        <vt:i4>5</vt:i4>
      </vt:variant>
      <vt:variant>
        <vt:lpwstr/>
      </vt:variant>
      <vt:variant>
        <vt:lpwstr>_Toc187796120</vt:lpwstr>
      </vt:variant>
      <vt:variant>
        <vt:i4>2031678</vt:i4>
      </vt:variant>
      <vt:variant>
        <vt:i4>50</vt:i4>
      </vt:variant>
      <vt:variant>
        <vt:i4>0</vt:i4>
      </vt:variant>
      <vt:variant>
        <vt:i4>5</vt:i4>
      </vt:variant>
      <vt:variant>
        <vt:lpwstr/>
      </vt:variant>
      <vt:variant>
        <vt:lpwstr>_Toc187796119</vt:lpwstr>
      </vt:variant>
      <vt:variant>
        <vt:i4>2031678</vt:i4>
      </vt:variant>
      <vt:variant>
        <vt:i4>44</vt:i4>
      </vt:variant>
      <vt:variant>
        <vt:i4>0</vt:i4>
      </vt:variant>
      <vt:variant>
        <vt:i4>5</vt:i4>
      </vt:variant>
      <vt:variant>
        <vt:lpwstr/>
      </vt:variant>
      <vt:variant>
        <vt:lpwstr>_Toc187796118</vt:lpwstr>
      </vt:variant>
      <vt:variant>
        <vt:i4>2031678</vt:i4>
      </vt:variant>
      <vt:variant>
        <vt:i4>38</vt:i4>
      </vt:variant>
      <vt:variant>
        <vt:i4>0</vt:i4>
      </vt:variant>
      <vt:variant>
        <vt:i4>5</vt:i4>
      </vt:variant>
      <vt:variant>
        <vt:lpwstr/>
      </vt:variant>
      <vt:variant>
        <vt:lpwstr>_Toc187796117</vt:lpwstr>
      </vt:variant>
      <vt:variant>
        <vt:i4>2031678</vt:i4>
      </vt:variant>
      <vt:variant>
        <vt:i4>32</vt:i4>
      </vt:variant>
      <vt:variant>
        <vt:i4>0</vt:i4>
      </vt:variant>
      <vt:variant>
        <vt:i4>5</vt:i4>
      </vt:variant>
      <vt:variant>
        <vt:lpwstr/>
      </vt:variant>
      <vt:variant>
        <vt:lpwstr>_Toc187796116</vt:lpwstr>
      </vt:variant>
      <vt:variant>
        <vt:i4>2031678</vt:i4>
      </vt:variant>
      <vt:variant>
        <vt:i4>26</vt:i4>
      </vt:variant>
      <vt:variant>
        <vt:i4>0</vt:i4>
      </vt:variant>
      <vt:variant>
        <vt:i4>5</vt:i4>
      </vt:variant>
      <vt:variant>
        <vt:lpwstr/>
      </vt:variant>
      <vt:variant>
        <vt:lpwstr>_Toc187796115</vt:lpwstr>
      </vt:variant>
      <vt:variant>
        <vt:i4>2031678</vt:i4>
      </vt:variant>
      <vt:variant>
        <vt:i4>20</vt:i4>
      </vt:variant>
      <vt:variant>
        <vt:i4>0</vt:i4>
      </vt:variant>
      <vt:variant>
        <vt:i4>5</vt:i4>
      </vt:variant>
      <vt:variant>
        <vt:lpwstr/>
      </vt:variant>
      <vt:variant>
        <vt:lpwstr>_Toc187796114</vt:lpwstr>
      </vt:variant>
      <vt:variant>
        <vt:i4>2031678</vt:i4>
      </vt:variant>
      <vt:variant>
        <vt:i4>14</vt:i4>
      </vt:variant>
      <vt:variant>
        <vt:i4>0</vt:i4>
      </vt:variant>
      <vt:variant>
        <vt:i4>5</vt:i4>
      </vt:variant>
      <vt:variant>
        <vt:lpwstr/>
      </vt:variant>
      <vt:variant>
        <vt:lpwstr>_Toc187796113</vt:lpwstr>
      </vt:variant>
      <vt:variant>
        <vt:i4>2031678</vt:i4>
      </vt:variant>
      <vt:variant>
        <vt:i4>8</vt:i4>
      </vt:variant>
      <vt:variant>
        <vt:i4>0</vt:i4>
      </vt:variant>
      <vt:variant>
        <vt:i4>5</vt:i4>
      </vt:variant>
      <vt:variant>
        <vt:lpwstr/>
      </vt:variant>
      <vt:variant>
        <vt:lpwstr>_Toc187796112</vt:lpwstr>
      </vt:variant>
      <vt:variant>
        <vt:i4>2031678</vt:i4>
      </vt:variant>
      <vt:variant>
        <vt:i4>2</vt:i4>
      </vt:variant>
      <vt:variant>
        <vt:i4>0</vt:i4>
      </vt:variant>
      <vt:variant>
        <vt:i4>5</vt:i4>
      </vt:variant>
      <vt:variant>
        <vt:lpwstr/>
      </vt:variant>
      <vt:variant>
        <vt:lpwstr>_Toc187796111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Trọng Hiếu</dc:creator>
  <cp:keywords/>
  <dc:description/>
  <cp:lastModifiedBy>Lưu Thị Huỳnh Như</cp:lastModifiedBy>
  <cp:revision>16</cp:revision>
  <cp:lastPrinted>2025-01-15T11:04:00Z</cp:lastPrinted>
  <dcterms:created xsi:type="dcterms:W3CDTF">2025-01-15T04:55:00Z</dcterms:created>
  <dcterms:modified xsi:type="dcterms:W3CDTF">2025-01-15T11:05:00Z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